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11EEEF" w14:textId="77777777" w:rsidR="00E12AF1" w:rsidRDefault="00000000">
      <w:pPr>
        <w:pStyle w:val="Titre"/>
      </w:pPr>
      <w:r>
        <w:t xml:space="preserve">DRAFT – Discriminating Seagrasses </w:t>
      </w:r>
      <w:proofErr w:type="gramStart"/>
      <w:r>
        <w:t>From</w:t>
      </w:r>
      <w:proofErr w:type="gramEnd"/>
      <w:r>
        <w:t xml:space="preserve"> Green Macroalgae in </w:t>
      </w:r>
      <w:commentRangeStart w:id="0"/>
      <w:r>
        <w:t>European</w:t>
      </w:r>
      <w:commentRangeEnd w:id="0"/>
      <w:r w:rsidR="00B27F68">
        <w:rPr>
          <w:rStyle w:val="Marquedecommentaire"/>
          <w:rFonts w:asciiTheme="minorHAnsi" w:eastAsiaTheme="minorHAnsi" w:hAnsiTheme="minorHAnsi" w:cstheme="minorBidi"/>
          <w:b w:val="0"/>
          <w:bCs w:val="0"/>
          <w:color w:val="auto"/>
        </w:rPr>
        <w:commentReference w:id="0"/>
      </w:r>
      <w:r>
        <w:t xml:space="preserve"> Intertidal areas using high resolution multispectral drone imagery – DRAFT</w:t>
      </w:r>
    </w:p>
    <w:p w14:paraId="5E11EEF0" w14:textId="77777777" w:rsidR="00E12AF1" w:rsidRDefault="00000000">
      <w:pPr>
        <w:pStyle w:val="Author"/>
      </w:pPr>
      <w:r>
        <w:t>Simon Oiry</w:t>
      </w:r>
    </w:p>
    <w:p w14:paraId="5E11EEF1" w14:textId="77777777" w:rsidR="00E12AF1" w:rsidRDefault="00000000">
      <w:pPr>
        <w:pStyle w:val="Author"/>
      </w:pPr>
      <w:r>
        <w:t>Bede Ffinian Rowe Davies</w:t>
      </w:r>
    </w:p>
    <w:p w14:paraId="5E11EEF2" w14:textId="4774F0A8" w:rsidR="00E12AF1" w:rsidRPr="00656248" w:rsidRDefault="00000000">
      <w:pPr>
        <w:pStyle w:val="Author"/>
        <w:rPr>
          <w:lang w:val="pt-PT"/>
        </w:rPr>
      </w:pPr>
      <w:r w:rsidRPr="00656248">
        <w:rPr>
          <w:lang w:val="pt-PT"/>
        </w:rPr>
        <w:t>Ana I. Sousa</w:t>
      </w:r>
      <w:ins w:id="1" w:author="Ana Sousa" w:date="2024-04-15T18:34:00Z">
        <w:r w:rsidR="00656248">
          <w:rPr>
            <w:lang w:val="pt-PT"/>
          </w:rPr>
          <w:t>*</w:t>
        </w:r>
      </w:ins>
    </w:p>
    <w:p w14:paraId="5E11EEF3" w14:textId="77777777" w:rsidR="00E12AF1" w:rsidRPr="00656248" w:rsidRDefault="00000000">
      <w:pPr>
        <w:pStyle w:val="Author"/>
        <w:rPr>
          <w:lang w:val="pt-PT"/>
        </w:rPr>
      </w:pPr>
      <w:r w:rsidRPr="00656248">
        <w:rPr>
          <w:lang w:val="pt-PT"/>
        </w:rPr>
        <w:t>Philippe Rosa</w:t>
      </w:r>
    </w:p>
    <w:p w14:paraId="5E11EEF4" w14:textId="77777777" w:rsidR="00E12AF1" w:rsidRPr="00656248" w:rsidRDefault="00000000">
      <w:pPr>
        <w:pStyle w:val="Author"/>
        <w:rPr>
          <w:lang w:val="pt-PT"/>
        </w:rPr>
      </w:pPr>
      <w:r w:rsidRPr="00656248">
        <w:rPr>
          <w:lang w:val="pt-PT"/>
        </w:rPr>
        <w:t>Maria Laura Zoffoli</w:t>
      </w:r>
    </w:p>
    <w:p w14:paraId="5E11EEF5" w14:textId="77777777" w:rsidR="00E12AF1" w:rsidRDefault="00000000">
      <w:pPr>
        <w:pStyle w:val="Author"/>
      </w:pPr>
      <w:r>
        <w:t xml:space="preserve">Guillaume </w:t>
      </w:r>
      <w:proofErr w:type="spellStart"/>
      <w:r>
        <w:t>Brunier</w:t>
      </w:r>
      <w:proofErr w:type="spellEnd"/>
    </w:p>
    <w:p w14:paraId="5E11EEF6" w14:textId="77777777" w:rsidR="00E12AF1" w:rsidRDefault="00000000">
      <w:pPr>
        <w:pStyle w:val="Author"/>
      </w:pPr>
      <w:r>
        <w:t>Pierre Gernez</w:t>
      </w:r>
    </w:p>
    <w:p w14:paraId="5E11EEF7" w14:textId="77777777" w:rsidR="00E12AF1" w:rsidRDefault="00000000">
      <w:pPr>
        <w:pStyle w:val="Author"/>
      </w:pPr>
      <w:r>
        <w:t>Laurent Barillé</w:t>
      </w:r>
    </w:p>
    <w:p w14:paraId="5E11EEF8" w14:textId="77777777" w:rsidR="00E12AF1" w:rsidRDefault="00000000">
      <w:pPr>
        <w:pStyle w:val="Date"/>
        <w:rPr>
          <w:ins w:id="2" w:author="Ana Sousa" w:date="2024-04-15T18:34:00Z"/>
        </w:rPr>
      </w:pPr>
      <w:r>
        <w:t>2024-03-22</w:t>
      </w:r>
    </w:p>
    <w:p w14:paraId="0E8DADD0" w14:textId="77777777" w:rsidR="00656248" w:rsidRDefault="00656248" w:rsidP="00656248">
      <w:pPr>
        <w:pStyle w:val="Corpsdetexte"/>
        <w:rPr>
          <w:ins w:id="3" w:author="Ana Sousa" w:date="2024-04-15T18:34:00Z"/>
        </w:rPr>
      </w:pPr>
    </w:p>
    <w:p w14:paraId="7B7699A7" w14:textId="3786F566" w:rsidR="00656248" w:rsidRDefault="00656248" w:rsidP="00656248">
      <w:pPr>
        <w:pStyle w:val="Corpsdetexte"/>
        <w:rPr>
          <w:ins w:id="4" w:author="Ana Sousa" w:date="2024-04-15T18:34:00Z"/>
        </w:rPr>
      </w:pPr>
      <w:ins w:id="5" w:author="Ana Sousa" w:date="2024-04-15T18:34:00Z">
        <w:r w:rsidRPr="007718BC">
          <w:rPr>
            <w:rPrChange w:id="6" w:author="Ana Sousa" w:date="2024-04-15T18:35:00Z">
              <w:rPr>
                <w:lang w:val="pt-PT"/>
              </w:rPr>
            </w:rPrChange>
          </w:rPr>
          <w:t>*</w:t>
        </w:r>
      </w:ins>
      <w:ins w:id="7" w:author="Ana Sousa" w:date="2024-04-15T18:35:00Z">
        <w:r w:rsidR="002A7FB4" w:rsidRPr="007718BC">
          <w:rPr>
            <w:rPrChange w:id="8" w:author="Ana Sousa" w:date="2024-04-15T18:35:00Z">
              <w:rPr>
                <w:lang w:val="pt-PT"/>
              </w:rPr>
            </w:rPrChange>
          </w:rPr>
          <w:t>ECOMARE</w:t>
        </w:r>
      </w:ins>
      <w:ins w:id="9" w:author="Ana Sousa" w:date="2024-04-15T18:36:00Z">
        <w:r w:rsidR="007718BC">
          <w:t xml:space="preserve"> </w:t>
        </w:r>
      </w:ins>
      <w:ins w:id="10" w:author="Ana Sousa" w:date="2024-04-15T18:35:00Z">
        <w:r w:rsidR="002A7FB4" w:rsidRPr="007718BC">
          <w:rPr>
            <w:rPrChange w:id="11" w:author="Ana Sousa" w:date="2024-04-15T18:35:00Z">
              <w:rPr>
                <w:lang w:val="pt-PT"/>
              </w:rPr>
            </w:rPrChange>
          </w:rPr>
          <w:t>–</w:t>
        </w:r>
      </w:ins>
      <w:ins w:id="12" w:author="Ana Sousa" w:date="2024-04-15T18:36:00Z">
        <w:r w:rsidR="007718BC">
          <w:t xml:space="preserve"> </w:t>
        </w:r>
      </w:ins>
      <w:ins w:id="13" w:author="Ana Sousa" w:date="2024-04-15T18:35:00Z">
        <w:r w:rsidR="002A7FB4" w:rsidRPr="007718BC">
          <w:rPr>
            <w:rPrChange w:id="14" w:author="Ana Sousa" w:date="2024-04-15T18:35:00Z">
              <w:rPr>
                <w:lang w:val="pt-PT"/>
              </w:rPr>
            </w:rPrChange>
          </w:rPr>
          <w:t>Laboratory for Innovation and Sustainability of Marine Biological Resources, CESAM</w:t>
        </w:r>
      </w:ins>
      <w:ins w:id="15" w:author="Ana Sousa" w:date="2024-04-15T18:36:00Z">
        <w:r w:rsidR="007718BC">
          <w:t xml:space="preserve"> </w:t>
        </w:r>
      </w:ins>
      <w:ins w:id="16" w:author="Ana Sousa" w:date="2024-04-15T18:35:00Z">
        <w:r w:rsidR="002A7FB4" w:rsidRPr="007718BC">
          <w:rPr>
            <w:rPrChange w:id="17" w:author="Ana Sousa" w:date="2024-04-15T18:35:00Z">
              <w:rPr>
                <w:lang w:val="pt-PT"/>
              </w:rPr>
            </w:rPrChange>
          </w:rPr>
          <w:t>–</w:t>
        </w:r>
      </w:ins>
      <w:ins w:id="18" w:author="Ana Sousa" w:date="2024-04-15T18:36:00Z">
        <w:r w:rsidR="007718BC">
          <w:t xml:space="preserve"> </w:t>
        </w:r>
      </w:ins>
      <w:ins w:id="19" w:author="Ana Sousa" w:date="2024-04-15T18:35:00Z">
        <w:r w:rsidR="002A7FB4" w:rsidRPr="007718BC">
          <w:rPr>
            <w:rPrChange w:id="20" w:author="Ana Sousa" w:date="2024-04-15T18:35:00Z">
              <w:rPr>
                <w:lang w:val="pt-PT"/>
              </w:rPr>
            </w:rPrChange>
          </w:rPr>
          <w:t xml:space="preserve">Centre for Environmental and Marine Studies, Department of Biology, University of Aveiro, Campus </w:t>
        </w:r>
        <w:proofErr w:type="spellStart"/>
        <w:r w:rsidR="002A7FB4" w:rsidRPr="007718BC">
          <w:rPr>
            <w:rPrChange w:id="21" w:author="Ana Sousa" w:date="2024-04-15T18:35:00Z">
              <w:rPr>
                <w:lang w:val="pt-PT"/>
              </w:rPr>
            </w:rPrChange>
          </w:rPr>
          <w:t>Universitário</w:t>
        </w:r>
        <w:proofErr w:type="spellEnd"/>
        <w:r w:rsidR="002A7FB4" w:rsidRPr="007718BC">
          <w:rPr>
            <w:rPrChange w:id="22" w:author="Ana Sousa" w:date="2024-04-15T18:35:00Z">
              <w:rPr>
                <w:lang w:val="pt-PT"/>
              </w:rPr>
            </w:rPrChange>
          </w:rPr>
          <w:t xml:space="preserve"> de Santiago, </w:t>
        </w:r>
        <w:r w:rsidR="007718BC" w:rsidRPr="007718BC">
          <w:rPr>
            <w:rPrChange w:id="23" w:author="Ana Sousa" w:date="2024-04-15T18:35:00Z">
              <w:rPr>
                <w:lang w:val="pt-PT"/>
              </w:rPr>
            </w:rPrChange>
          </w:rPr>
          <w:t>38</w:t>
        </w:r>
        <w:r w:rsidR="007718BC">
          <w:t xml:space="preserve">10-193 </w:t>
        </w:r>
        <w:r w:rsidR="002A7FB4" w:rsidRPr="007718BC">
          <w:rPr>
            <w:rPrChange w:id="24" w:author="Ana Sousa" w:date="2024-04-15T18:35:00Z">
              <w:rPr>
                <w:lang w:val="pt-PT"/>
              </w:rPr>
            </w:rPrChange>
          </w:rPr>
          <w:t>Aveiro, Portugal</w:t>
        </w:r>
      </w:ins>
    </w:p>
    <w:p w14:paraId="5C98C1AF" w14:textId="62CC3C1F" w:rsidR="00656248" w:rsidRDefault="008D488F">
      <w:pPr>
        <w:pStyle w:val="Corpsdetexte"/>
        <w:rPr>
          <w:ins w:id="25" w:author="Ana Sousa" w:date="2024-04-26T13:31:00Z"/>
        </w:rPr>
      </w:pPr>
      <w:ins w:id="26" w:author="Ana Sousa" w:date="2024-04-26T13:31:00Z">
        <w:r w:rsidRPr="008D488F">
          <w:rPr>
            <w:highlight w:val="yellow"/>
            <w:rPrChange w:id="27" w:author="Ana Sousa" w:date="2024-04-26T13:36:00Z">
              <w:rPr/>
            </w:rPrChange>
          </w:rPr>
          <w:t>Suggestio</w:t>
        </w:r>
        <w:r>
          <w:t xml:space="preserve">n: as corresponding authors, </w:t>
        </w:r>
      </w:ins>
      <w:ins w:id="28" w:author="Ana Sousa" w:date="2024-04-26T13:32:00Z">
        <w:r>
          <w:t>besides Simon</w:t>
        </w:r>
      </w:ins>
      <w:ins w:id="29" w:author="Ana Sousa" w:date="2024-04-26T13:35:00Z">
        <w:r>
          <w:t>,</w:t>
        </w:r>
      </w:ins>
      <w:ins w:id="30" w:author="Ana Sousa" w:date="2024-04-26T13:32:00Z">
        <w:r>
          <w:t xml:space="preserve"> I think that I should also be listed</w:t>
        </w:r>
      </w:ins>
      <w:ins w:id="31" w:author="Ana Sousa" w:date="2024-04-26T13:33:00Z">
        <w:r>
          <w:t xml:space="preserve"> as </w:t>
        </w:r>
      </w:ins>
      <w:proofErr w:type="spellStart"/>
      <w:ins w:id="32" w:author="Ana Sousa" w:date="2024-04-26T13:34:00Z">
        <w:r>
          <w:t>corresp</w:t>
        </w:r>
        <w:proofErr w:type="spellEnd"/>
        <w:r>
          <w:t>. author</w:t>
        </w:r>
      </w:ins>
      <w:ins w:id="33" w:author="Ana Sousa" w:date="2024-04-26T13:32:00Z">
        <w:r>
          <w:t xml:space="preserve">, </w:t>
        </w:r>
      </w:ins>
      <w:ins w:id="34" w:author="Ana Sousa" w:date="2024-04-26T13:33:00Z">
        <w:r>
          <w:t xml:space="preserve">given the relevance of the work </w:t>
        </w:r>
      </w:ins>
      <w:ins w:id="35" w:author="Ana Sousa" w:date="2024-04-26T13:34:00Z">
        <w:r>
          <w:t xml:space="preserve">we </w:t>
        </w:r>
      </w:ins>
      <w:ins w:id="36" w:author="Ana Sousa" w:date="2024-04-26T13:33:00Z">
        <w:r>
          <w:t xml:space="preserve">performed </w:t>
        </w:r>
      </w:ins>
      <w:ins w:id="37" w:author="Ana Sousa" w:date="2024-04-26T13:34:00Z">
        <w:r>
          <w:t xml:space="preserve">in situ </w:t>
        </w:r>
      </w:ins>
      <w:ins w:id="38" w:author="Ana Sousa" w:date="2024-04-26T13:33:00Z">
        <w:r>
          <w:t xml:space="preserve">at </w:t>
        </w:r>
      </w:ins>
      <w:ins w:id="39" w:author="Ana Sousa" w:date="2024-04-26T13:32:00Z">
        <w:r>
          <w:t xml:space="preserve">Ria de </w:t>
        </w:r>
      </w:ins>
      <w:ins w:id="40" w:author="Ana Sousa" w:date="2024-04-26T13:33:00Z">
        <w:r>
          <w:t>Aveiro</w:t>
        </w:r>
      </w:ins>
      <w:ins w:id="41" w:author="Ana Sousa" w:date="2024-04-26T13:34:00Z">
        <w:r>
          <w:t xml:space="preserve"> </w:t>
        </w:r>
      </w:ins>
      <w:ins w:id="42" w:author="Ana Sousa" w:date="2024-04-26T13:35:00Z">
        <w:r>
          <w:t xml:space="preserve">for this paper, </w:t>
        </w:r>
        <w:proofErr w:type="gramStart"/>
        <w:r>
          <w:t>and also</w:t>
        </w:r>
        <w:proofErr w:type="gramEnd"/>
        <w:r>
          <w:t xml:space="preserve"> as the </w:t>
        </w:r>
      </w:ins>
      <w:ins w:id="43" w:author="Ana Sousa" w:date="2024-04-26T13:33:00Z">
        <w:r>
          <w:t>site representative.</w:t>
        </w:r>
      </w:ins>
      <w:ins w:id="44" w:author="Ana Sousa" w:date="2024-04-26T13:32:00Z">
        <w:r>
          <w:t xml:space="preserve"> </w:t>
        </w:r>
      </w:ins>
    </w:p>
    <w:p w14:paraId="025979A4" w14:textId="77777777" w:rsidR="008D488F" w:rsidRDefault="008D488F">
      <w:pPr>
        <w:pStyle w:val="Corpsdetexte"/>
        <w:rPr>
          <w:ins w:id="45" w:author="Ana Sousa" w:date="2024-04-26T12:04:00Z"/>
        </w:rPr>
      </w:pPr>
    </w:p>
    <w:p w14:paraId="0F1BA8B2" w14:textId="0CF247E9" w:rsidR="00B27F68" w:rsidRPr="00656248" w:rsidRDefault="00B27F68">
      <w:pPr>
        <w:pStyle w:val="Corpsdetexte"/>
        <w:pPrChange w:id="46" w:author="Ana Sousa" w:date="2024-04-15T18:34:00Z">
          <w:pPr>
            <w:pStyle w:val="Date"/>
          </w:pPr>
        </w:pPrChange>
      </w:pPr>
      <w:commentRangeStart w:id="47"/>
      <w:ins w:id="48" w:author="Ana Sousa" w:date="2024-04-26T12:04:00Z">
        <w:r>
          <w:t>Keywords: XXXX</w:t>
        </w:r>
      </w:ins>
      <w:commentRangeEnd w:id="47"/>
      <w:ins w:id="49" w:author="Ana Sousa" w:date="2024-04-26T12:05:00Z">
        <w:r>
          <w:rPr>
            <w:rStyle w:val="Marquedecommentaire"/>
          </w:rPr>
          <w:commentReference w:id="47"/>
        </w:r>
      </w:ins>
    </w:p>
    <w:p w14:paraId="5E11EEF9" w14:textId="77777777" w:rsidR="00E12AF1" w:rsidRDefault="00000000">
      <w:pPr>
        <w:pStyle w:val="AbstractTitle"/>
      </w:pPr>
      <w:r>
        <w:lastRenderedPageBreak/>
        <w:t>Abstract</w:t>
      </w:r>
    </w:p>
    <w:p w14:paraId="5E11EEFA" w14:textId="21120B42" w:rsidR="00E12AF1" w:rsidRDefault="00000000">
      <w:pPr>
        <w:pStyle w:val="Abstract"/>
      </w:pPr>
      <w:r>
        <w:t xml:space="preserve">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w:t>
      </w:r>
      <w:commentRangeStart w:id="50"/>
      <w:r>
        <w:t>particularly in intertidal zones</w:t>
      </w:r>
      <w:commentRangeEnd w:id="50"/>
      <w:r w:rsidR="004909B8">
        <w:rPr>
          <w:rStyle w:val="Marquedecommentaire"/>
        </w:rPr>
        <w:commentReference w:id="50"/>
      </w:r>
      <w:r>
        <w:t xml:space="preserve">, prompting the use of satellite data within monitoring programs. Yet, satellite remote sensing struggles with spatial and spectral resolution, making it difficult to discriminate seagrass from other macrophytes in highly heterogenous meadows. </w:t>
      </w:r>
      <w:commentRangeStart w:id="51"/>
      <w:r>
        <w:t>Drone</w:t>
      </w:r>
      <w:ins w:id="52" w:author="Ana Sousa" w:date="2024-04-26T09:41:00Z">
        <w:r w:rsidR="0057176C">
          <w:t xml:space="preserve"> (</w:t>
        </w:r>
      </w:ins>
      <w:ins w:id="53" w:author="Ana Sousa" w:date="2024-04-26T09:42:00Z">
        <w:r w:rsidR="0098265E">
          <w:t>unmanned</w:t>
        </w:r>
      </w:ins>
      <w:ins w:id="54" w:author="Ana Sousa" w:date="2024-04-26T09:41:00Z">
        <w:r w:rsidR="0057176C">
          <w:t xml:space="preserve"> aerial </w:t>
        </w:r>
      </w:ins>
      <w:ins w:id="55" w:author="Ana Sousa" w:date="2024-04-26T09:42:00Z">
        <w:r w:rsidR="0057176C">
          <w:t>vehicles – UAV)</w:t>
        </w:r>
      </w:ins>
      <w:r>
        <w:t xml:space="preserve"> </w:t>
      </w:r>
      <w:commentRangeEnd w:id="51"/>
      <w:r w:rsidR="00B27F68">
        <w:rPr>
          <w:rStyle w:val="Marquedecommentaire"/>
        </w:rPr>
        <w:commentReference w:id="51"/>
      </w:r>
      <w:r>
        <w:t>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w:t>
      </w:r>
      <w:ins w:id="56" w:author="Ana Sousa" w:date="2024-04-26T09:46:00Z">
        <w:r w:rsidR="000B1F43">
          <w:t xml:space="preserve"> </w:t>
        </w:r>
      </w:ins>
      <w:r>
        <w:t>m and 120</w:t>
      </w:r>
      <w:ins w:id="57" w:author="Ana Sousa" w:date="2024-04-26T09:46:00Z">
        <w:r w:rsidR="000B1F43">
          <w:t xml:space="preserve"> </w:t>
        </w:r>
      </w:ins>
      <w:r>
        <w:t>m) across heterogeneous intertidal European habitats in France and Portugal. Low altitude flights were used to train a Deep Learning classifier based on Neural Networks to discriminate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w:t>
      </w:r>
    </w:p>
    <w:p w14:paraId="5E11EEFB" w14:textId="77777777" w:rsidR="00E12AF1" w:rsidRDefault="00000000">
      <w:pPr>
        <w:pStyle w:val="Titre1"/>
      </w:pPr>
      <w:bookmarkStart w:id="58" w:name="introduction"/>
      <w:r>
        <w:t>1. Introduction</w:t>
      </w:r>
    </w:p>
    <w:p w14:paraId="5E11EEFC" w14:textId="7A1E679E" w:rsidR="00E12AF1" w:rsidRDefault="00000000">
      <w:pPr>
        <w:pStyle w:val="FirstParagraph"/>
      </w:pPr>
      <w:r>
        <w:t>Coastal areas are vital hotspots for marine biodiversity, with intertidal seagrass meadows playing a crucial role at the interface between the land and oceans (Unsworth et al., 2022). Seagrass meadows provide a myriad of ecosystem services to humanity, including carbon sequestration</w:t>
      </w:r>
      <w:ins w:id="59" w:author="Ana Sousa" w:date="2024-04-26T09:51:00Z">
        <w:r w:rsidR="009A5FF9">
          <w:t xml:space="preserve"> (</w:t>
        </w:r>
        <w:commentRangeStart w:id="60"/>
        <w:r w:rsidR="009A5FF9">
          <w:t>Sousa et al., 2019)</w:t>
        </w:r>
      </w:ins>
      <w:r>
        <w:t xml:space="preserve">, </w:t>
      </w:r>
      <w:commentRangeEnd w:id="60"/>
      <w:r w:rsidR="00227E47">
        <w:rPr>
          <w:rStyle w:val="Marquedecommentaire"/>
        </w:rPr>
        <w:commentReference w:id="60"/>
      </w:r>
      <w:r>
        <w:t xml:space="preserve">oxygen production, protection against sea-level rise and coastline erosion, and </w:t>
      </w:r>
      <w:commentRangeStart w:id="61"/>
      <w:del w:id="62" w:author="Ana Sousa" w:date="2024-04-26T09:49:00Z">
        <w:r w:rsidDel="00CC3C86">
          <w:delText xml:space="preserve">limitation </w:delText>
        </w:r>
      </w:del>
      <w:commentRangeEnd w:id="61"/>
      <w:r w:rsidR="00CD0361">
        <w:rPr>
          <w:rStyle w:val="Marquedecommentaire"/>
        </w:rPr>
        <w:commentReference w:id="61"/>
      </w:r>
      <w:ins w:id="63" w:author="Ana Sousa" w:date="2024-04-26T09:49:00Z">
        <w:r w:rsidR="00CC3C86">
          <w:t xml:space="preserve">mitigation </w:t>
        </w:r>
      </w:ins>
      <w:r>
        <w:t>of eutrophication</w:t>
      </w:r>
      <w:ins w:id="64" w:author="Ana Sousa" w:date="2024-04-26T09:54:00Z">
        <w:r w:rsidR="00C954CD">
          <w:t xml:space="preserve"> (Unsworth et al., 2022)</w:t>
        </w:r>
      </w:ins>
      <w:r>
        <w:t xml:space="preserve">. They serve as vital habitats for a diverse array of marine and terrestrial species, providing living, breeding, and feeding grounds (Gardner and Finlayson, 2018 ; Zoffoli et al., 2022 ; Jankowska et al., 2019).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 (Nguyen et al., </w:t>
      </w:r>
      <w:proofErr w:type="gramStart"/>
      <w:r>
        <w:t>2021 ;</w:t>
      </w:r>
      <w:proofErr w:type="gramEnd"/>
      <w:r>
        <w:t xml:space="preserve"> Soissons et al., 2018 ; Orth et al., 2006 ; Lin et al., 2018 ; Duffy et al., 2019 ; Rasheed and Unsworth, 2011 ; Chefaoui et al., 2018</w:t>
      </w:r>
      <w:ins w:id="65" w:author="Ana Sousa" w:date="2024-04-26T09:55:00Z">
        <w:r w:rsidR="00A374CF">
          <w:t>; Sousa et al., 2019</w:t>
        </w:r>
      </w:ins>
      <w:r>
        <w:t>). Both habitat fragmentation and reduction, in turn, can severely compromise the effectiveness of ecosystem services provided by seagrass meadows. While improvements in water quality</w:t>
      </w:r>
      <w:ins w:id="66" w:author="Ana Sousa" w:date="2024-04-26T09:59:00Z">
        <w:r w:rsidR="00390C03">
          <w:t xml:space="preserve"> and </w:t>
        </w:r>
      </w:ins>
      <w:ins w:id="67" w:author="Ana Sousa" w:date="2024-04-26T10:00:00Z">
        <w:r w:rsidR="00390C03">
          <w:t>hydrodynamics</w:t>
        </w:r>
      </w:ins>
      <w:r>
        <w:t xml:space="preserve"> have been recently reported in Europe, allowing an overall recovery of seagrass ecosystems at local </w:t>
      </w:r>
      <w:ins w:id="68" w:author="Ana Sousa" w:date="2024-04-26T09:58:00Z">
        <w:r w:rsidR="009A3516">
          <w:t xml:space="preserve">and European </w:t>
        </w:r>
      </w:ins>
      <w:r>
        <w:t>scale</w:t>
      </w:r>
      <w:ins w:id="69" w:author="Ana Sousa" w:date="2024-04-26T09:58:00Z">
        <w:r w:rsidR="009A3516">
          <w:t xml:space="preserve"> (</w:t>
        </w:r>
        <w:commentRangeStart w:id="70"/>
        <w:r w:rsidR="009A3516">
          <w:t xml:space="preserve">de </w:t>
        </w:r>
        <w:proofErr w:type="spellStart"/>
        <w:r w:rsidR="009A3516">
          <w:t>los</w:t>
        </w:r>
        <w:proofErr w:type="spellEnd"/>
        <w:r w:rsidR="009A3516">
          <w:t xml:space="preserve"> Santos et al., 2019</w:t>
        </w:r>
      </w:ins>
      <w:ins w:id="71" w:author="Ana Sousa" w:date="2024-04-26T09:59:00Z">
        <w:r w:rsidR="001D691C">
          <w:t>; Sousa et al., 2019</w:t>
        </w:r>
      </w:ins>
      <w:commentRangeEnd w:id="70"/>
      <w:ins w:id="72" w:author="Ana Sousa" w:date="2024-04-26T10:13:00Z">
        <w:r w:rsidR="00253721">
          <w:rPr>
            <w:rStyle w:val="Marquedecommentaire"/>
          </w:rPr>
          <w:commentReference w:id="70"/>
        </w:r>
      </w:ins>
      <w:ins w:id="73" w:author="Ana Sousa" w:date="2024-04-26T09:59:00Z">
        <w:r w:rsidR="001D691C">
          <w:t>)</w:t>
        </w:r>
      </w:ins>
      <w:r>
        <w:t>, many coastal waters worldwide are still subjected to strong eutrophication processes (</w:t>
      </w:r>
      <w:ins w:id="74" w:author="Ana Sousa" w:date="2024-04-26T09:56:00Z">
        <w:r w:rsidR="00634D62">
          <w:t>de</w:t>
        </w:r>
      </w:ins>
      <w:del w:id="75" w:author="Ana Sousa" w:date="2024-04-26T09:56:00Z">
        <w:r w:rsidDel="00634D62">
          <w:delText>L</w:delText>
        </w:r>
      </w:del>
      <w:ins w:id="76" w:author="Ana Sousa" w:date="2024-04-26T09:56:00Z">
        <w:r w:rsidR="00634D62">
          <w:t xml:space="preserve"> </w:t>
        </w:r>
        <w:proofErr w:type="spellStart"/>
        <w:r w:rsidR="00634D62">
          <w:t>l</w:t>
        </w:r>
      </w:ins>
      <w:r>
        <w:t>os</w:t>
      </w:r>
      <w:proofErr w:type="spellEnd"/>
      <w:r>
        <w:t xml:space="preserve"> Santos et al., </w:t>
      </w:r>
      <w:proofErr w:type="gramStart"/>
      <w:r>
        <w:t>2019 ;</w:t>
      </w:r>
      <w:proofErr w:type="gramEnd"/>
      <w:r>
        <w:t xml:space="preserve"> Zoffoli et al., 2021). Coastal eutrophication has been associated to excessive accumulation of green macroalgae, so-called green tides (Devlin and Brodie</w:t>
      </w:r>
      <w:ins w:id="77" w:author="Ana Sousa" w:date="2024-04-26T09:57:00Z">
        <w:r w:rsidR="00FB70A2">
          <w:t>,</w:t>
        </w:r>
      </w:ins>
      <w:r>
        <w:t xml:space="preserve"> </w:t>
      </w:r>
      <w:del w:id="78" w:author="Ana Sousa" w:date="2024-04-26T09:57:00Z">
        <w:r w:rsidDel="00FB70A2">
          <w:delText>(</w:delText>
        </w:r>
      </w:del>
      <w:r>
        <w:t>2023)). Green tides produce shade and suffocation over seagrass individuals, thus threatening the health of seagrass ecosystems (Wang et al., 2022).</w:t>
      </w:r>
    </w:p>
    <w:p w14:paraId="5E11EEFD" w14:textId="68F46FC3" w:rsidR="00E12AF1" w:rsidRDefault="00000000">
      <w:pPr>
        <w:pStyle w:val="Corpsdetexte"/>
      </w:pPr>
      <w:r>
        <w:lastRenderedPageBreak/>
        <w:t xml:space="preserve">The importance of seagrass meadows and the variety of ecosystem services they provide have led to the enhancement of both global and regional programs to monitor Essential Oceanic Variable (EOVs) such as seagrass composition (Miloslavich et al., 2018), as well as Essential Biodiversity Variable (EBVs) such as seagrass taxonomic diversity, species distribution, population abundance, and phenology (Pereira et al., 2013). Traditionally, indicators of seagrass status have been quantified using </w:t>
      </w:r>
      <w:r>
        <w:rPr>
          <w:i/>
          <w:iCs/>
        </w:rPr>
        <w:t>in situ</w:t>
      </w:r>
      <w:r>
        <w:t xml:space="preserve"> measurements. The acquisition of field data in intertidal zones is however notoriously challenging. Intertidal seagrass meadows are only </w:t>
      </w:r>
      <w:del w:id="79" w:author="Ana Sousa" w:date="2024-04-26T11:48:00Z">
        <w:r w:rsidDel="003461E4">
          <w:delText xml:space="preserve">partially </w:delText>
        </w:r>
      </w:del>
      <w:r>
        <w:t>exposed during low tide and can be situated in difficult-to-reach mudflats, potentially leading to inaccurate and limited estimations with conventional sampling techniques (Nijland et al., 2019). Satellite observations have been proven effective in complementing in situ sampling, allowing for the near real-time and consistent retrieval of seagrass EOVs and EBVs over extensive meadows. (Zoffoli et al., 2021 ; Xu et al., 2021 ; Traganos and Reinartz, 2018 ; Coffer et al., 2023)</w:t>
      </w:r>
    </w:p>
    <w:p w14:paraId="5E11EEFE" w14:textId="426A74CB" w:rsidR="00E12AF1" w:rsidRDefault="00000000">
      <w:pPr>
        <w:pStyle w:val="Corpsdetexte"/>
      </w:pPr>
      <w:r>
        <w:t>While satellite remote sensing (RS) provides temporally consistent observations over large spatial scales, its utilization over intertidal areas is limited by several constraints. Satellite missions with a high temporal resolution (e.g. daily MODIS observation) are limited by a coarse spatial resolution (&gt;100</w:t>
      </w:r>
      <w:ins w:id="80" w:author="Ana Sousa" w:date="2024-04-26T10:13:00Z">
        <w:r w:rsidR="002E25F4">
          <w:t xml:space="preserve"> </w:t>
        </w:r>
      </w:ins>
      <w:r>
        <w:t>m) over these restricted extension areas. Missions with a high spatial resolution such as Sentinel-2 (10</w:t>
      </w:r>
      <w:ins w:id="81" w:author="Ana Sousa" w:date="2024-04-26T10:13:00Z">
        <w:r w:rsidR="002E25F4">
          <w:t xml:space="preserve"> </w:t>
        </w:r>
      </w:ins>
      <w:r>
        <w:t>m) or Landsat</w:t>
      </w:r>
      <w:ins w:id="82" w:author="Ana Sousa" w:date="2024-04-26T11:50:00Z">
        <w:r w:rsidR="003461E4">
          <w:t xml:space="preserve"> </w:t>
        </w:r>
      </w:ins>
      <w:r>
        <w:t>8/9 (30</w:t>
      </w:r>
      <w:ins w:id="83" w:author="Ana Sousa" w:date="2024-04-26T10:14:00Z">
        <w:r w:rsidR="002E25F4">
          <w:t xml:space="preserve"> </w:t>
        </w:r>
      </w:ins>
      <w:r>
        <w:t>m) can be limited by low spectral resolution. The limited number of spectral bands is indeed a challenge to accurately discriminate seagrass from other</w:t>
      </w:r>
      <w:del w:id="84" w:author="Ana Sousa" w:date="2024-04-26T11:50:00Z">
        <w:r w:rsidDel="003461E4">
          <w:delText>s</w:delText>
        </w:r>
      </w:del>
      <w:r>
        <w:t xml:space="preserve"> co-existing macrophytes. In particular Chlorophyceae (green algae) and marine Magnoliopsida (seagrass) share the same pigment composition (Ralph et al., 2002 ; Douay et al., 2022). Therefore, to someone not specialized in the field, their spectral signatures may appear to be alike (Davies et al., 2023a ; Bannari et al., 2022). Recently, using advanced machine-learning algorithms trained with a large hyperspectral library of more than 300 field reflectance spectra, Davies et al. (2023a) 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 (Tuya et al., 2013), especially during the initial stage of a green tide.</w:t>
      </w:r>
    </w:p>
    <w:p w14:paraId="5E11EEFF" w14:textId="4FF72436" w:rsidR="00E12AF1" w:rsidRDefault="00000000">
      <w:pPr>
        <w:pStyle w:val="Corpsdetexte"/>
      </w:pPr>
      <w:r>
        <w:t xml:space="preserve">Drones </w:t>
      </w:r>
      <w:ins w:id="85" w:author="Ana Sousa" w:date="2024-04-26T11:51:00Z">
        <w:r w:rsidR="007E4C1C">
          <w:t xml:space="preserve">(UAV) </w:t>
        </w:r>
      </w:ins>
      <w:r>
        <w:t xml:space="preserve">can potentially fill the gaps left by satellite RS and </w:t>
      </w:r>
      <w:r w:rsidRPr="007E4C1C">
        <w:rPr>
          <w:i/>
          <w:iCs/>
          <w:rPrChange w:id="86" w:author="Ana Sousa" w:date="2024-04-26T11:52:00Z">
            <w:rPr/>
          </w:rPrChange>
        </w:rPr>
        <w:t>in situ</w:t>
      </w:r>
      <w:r>
        <w:t xml:space="preserve"> measurements, due to their ability to provide spatially-explicit observations at very high spatial resolutions (pixel size from cm to mm) while capturing data at multi-spectral resolution (Fairley et al., </w:t>
      </w:r>
      <w:proofErr w:type="gramStart"/>
      <w:r>
        <w:t>2022 ;</w:t>
      </w:r>
      <w:proofErr w:type="gramEnd"/>
      <w:r>
        <w:t xml:space="preserve"> Oh et al., 2017). The versatility of drones allows for their application across a diverse thematic range, from coastal zone management (Adade et al., </w:t>
      </w:r>
      <w:proofErr w:type="gramStart"/>
      <w:r>
        <w:t>2021 ;</w:t>
      </w:r>
      <w:proofErr w:type="gramEnd"/>
      <w:r>
        <w:t xml:space="preserve"> Casella et al., 2020 ; Angnuureng et al., 2022) to mapping species distribution (Joyce et al., 2023 ; Tallam et al., 2023 ; Roca et al., 2022 ; Román et al., 2021 ; Brunier et al., 2022</w:t>
      </w:r>
      <w:ins w:id="87" w:author="Ana Sousa" w:date="2024-04-26T11:53:00Z">
        <w:r w:rsidR="007E4C1C">
          <w:t xml:space="preserve"> ; Sousa et al., 2019</w:t>
        </w:r>
      </w:ins>
      <w:r>
        <w:t>). However, when applied to coastal habitat mapping, most case studies are limited to a single flight, restricting the generalizability of their application over wider geographical scales (Román et al., 2021 ; Collin et al., 2019 ; Rossiter et al., 2020 ; Brunier et al., 2022). The present study aimed at analyzing the potential of multispectral drone RS to map intertidal macrophytes, with a particular focus on discriminating Magnoliopsida and Chlorophyceae (Seagrass and Green Algae</w:t>
      </w:r>
      <w:ins w:id="88" w:author="Ana Sousa" w:date="2024-04-26T11:54:00Z">
        <w:r w:rsidR="007E4C1C">
          <w:t>,</w:t>
        </w:r>
      </w:ins>
      <w:r>
        <w:t xml:space="preserve"> respectively). Ten drone flights were performed over soft-</w:t>
      </w:r>
      <w:r>
        <w:lastRenderedPageBreak/>
        <w: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p w14:paraId="5E11EF00" w14:textId="77777777" w:rsidR="00E12AF1" w:rsidRDefault="00000000">
      <w:pPr>
        <w:pStyle w:val="Titre1"/>
      </w:pPr>
      <w:bookmarkStart w:id="89" w:name="material-methods"/>
      <w:bookmarkEnd w:id="58"/>
      <w:r>
        <w:t>2. Material &amp; Methods</w:t>
      </w:r>
    </w:p>
    <w:p w14:paraId="5E11EF01" w14:textId="77777777" w:rsidR="00E12AF1" w:rsidRDefault="00000000">
      <w:pPr>
        <w:pStyle w:val="Titre2"/>
      </w:pPr>
      <w:bookmarkStart w:id="90" w:name="study-sites"/>
      <w:r>
        <w:t>2.1 Study sites</w:t>
      </w:r>
    </w:p>
    <w:p w14:paraId="5E11EF02" w14:textId="3FF5F2AE" w:rsidR="00E12AF1" w:rsidRDefault="00000000">
      <w:pPr>
        <w:pStyle w:val="FirstParagraph"/>
      </w:pPr>
      <w:r>
        <w:t>Seven study sites distributed between France and Portugal were selected for their relatively extensive intertidal seagrass beds. Two sites are located in the Gulf of Morbihan (</w:t>
      </w:r>
      <w:hyperlink w:anchor="fig-map">
        <w:r>
          <w:rPr>
            <w:rStyle w:val="Lienhypertexte"/>
          </w:rPr>
          <w:t>Figure 1</w:t>
        </w:r>
      </w:hyperlink>
      <w:r>
        <w:t xml:space="preserve"> A), France (47.5791°N, 2.8018°W). This gulf covers an area of 115 km² and is only connected to the sea through a 900</w:t>
      </w:r>
      <w:ins w:id="91" w:author="Ana Sousa" w:date="2024-04-26T11:57:00Z">
        <w:r w:rsidR="00FD6B80">
          <w:t xml:space="preserve"> </w:t>
        </w:r>
      </w:ins>
      <w:r>
        <w:t xml:space="preserve">m wide channel. A total of 53 small islands are scattered across the gulf leading to 250 km of shorelines. Patchy seagrass meadows can be found on </w:t>
      </w:r>
      <w:del w:id="92" w:author="Ana Sousa" w:date="2024-04-26T11:57:00Z">
        <w:r w:rsidDel="00FD6B80">
          <w:delText>a lot</w:delText>
        </w:r>
      </w:del>
      <w:ins w:id="93" w:author="Ana Sousa" w:date="2024-04-26T11:57:00Z">
        <w:r w:rsidR="00FD6B80">
          <w:t>sever</w:t>
        </w:r>
      </w:ins>
      <w:ins w:id="94" w:author="Ana Sousa" w:date="2024-04-26T11:58:00Z">
        <w:r w:rsidR="00FD6B80">
          <w:t>al</w:t>
        </w:r>
      </w:ins>
      <w:r>
        <w:t xml:space="preserve">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Bourgneuf bay hosts a large intertidal seagrass meadow of about 6 km². Within this meadow, the sites observed by drones (L’Epine and Barbatre, </w:t>
      </w:r>
      <w:hyperlink w:anchor="fig-map">
        <w:r>
          <w:rPr>
            <w:rStyle w:val="Lienhypertexte"/>
          </w:rPr>
          <w:t>Figure 1</w:t>
        </w:r>
      </w:hyperlink>
      <w:r>
        <w:t xml:space="preserve"> B) contained monospecific beds of </w:t>
      </w:r>
      <w:commentRangeStart w:id="95"/>
      <w:proofErr w:type="spellStart"/>
      <w:r>
        <w:rPr>
          <w:i/>
          <w:iCs/>
        </w:rPr>
        <w:t>Nanozostera</w:t>
      </w:r>
      <w:proofErr w:type="spellEnd"/>
      <w:r>
        <w:rPr>
          <w:i/>
          <w:iCs/>
        </w:rPr>
        <w:t xml:space="preserve"> </w:t>
      </w:r>
      <w:proofErr w:type="spellStart"/>
      <w:r>
        <w:rPr>
          <w:i/>
          <w:iCs/>
        </w:rPr>
        <w:t>noltei</w:t>
      </w:r>
      <w:proofErr w:type="spellEnd"/>
      <w:r>
        <w:t xml:space="preserve"> (dwarf eelgrass</w:t>
      </w:r>
      <w:ins w:id="96" w:author="Ana Sousa" w:date="2024-04-26T11:56:00Z">
        <w:r w:rsidR="00FD6B80">
          <w:t xml:space="preserve">, </w:t>
        </w:r>
      </w:ins>
      <w:ins w:id="97" w:author="Ana Sousa" w:date="2024-04-26T12:07:00Z">
        <w:r w:rsidR="00842D37">
          <w:t>syn.</w:t>
        </w:r>
      </w:ins>
      <w:ins w:id="98" w:author="Ana Sousa" w:date="2024-04-26T11:56:00Z">
        <w:r w:rsidR="00FD6B80">
          <w:t xml:space="preserve"> </w:t>
        </w:r>
        <w:r w:rsidR="00FD6B80" w:rsidRPr="00FD6B80">
          <w:rPr>
            <w:i/>
            <w:iCs/>
            <w:rPrChange w:id="99" w:author="Ana Sousa" w:date="2024-04-26T11:56:00Z">
              <w:rPr/>
            </w:rPrChange>
          </w:rPr>
          <w:t xml:space="preserve">Zostera </w:t>
        </w:r>
        <w:proofErr w:type="spellStart"/>
        <w:r w:rsidR="00FD6B80" w:rsidRPr="00FD6B80">
          <w:rPr>
            <w:i/>
            <w:iCs/>
            <w:rPrChange w:id="100" w:author="Ana Sousa" w:date="2024-04-26T11:56:00Z">
              <w:rPr/>
            </w:rPrChange>
          </w:rPr>
          <w:t>noltei</w:t>
        </w:r>
      </w:ins>
      <w:proofErr w:type="spellEnd"/>
      <w:r>
        <w:t xml:space="preserve">) </w:t>
      </w:r>
      <w:commentRangeEnd w:id="95"/>
      <w:r w:rsidR="00842D37">
        <w:rPr>
          <w:rStyle w:val="Marquedecommentaire"/>
        </w:rPr>
        <w:commentReference w:id="95"/>
      </w:r>
      <w:r>
        <w:t xml:space="preserve">with very little mixing with other macrophytes. Three sites were surveyed in the Ria de Aveiro </w:t>
      </w:r>
      <w:ins w:id="101" w:author="Ana Sousa" w:date="2024-04-26T12:20:00Z">
        <w:r w:rsidR="00FA33C3">
          <w:t>C</w:t>
        </w:r>
      </w:ins>
      <w:ins w:id="102" w:author="Ana Sousa" w:date="2024-04-26T11:57:00Z">
        <w:r w:rsidR="00FD6B80">
          <w:t xml:space="preserve">oastal </w:t>
        </w:r>
      </w:ins>
      <w:r>
        <w:t>Lagoon in Portugal (40.6887°N, 8.6810°W). The extent of this lagoon is about 8</w:t>
      </w:r>
      <w:ins w:id="103" w:author="Ana Sousa" w:date="2024-04-26T12:08:00Z">
        <w:r w:rsidR="00842D37">
          <w:t>3</w:t>
        </w:r>
      </w:ins>
      <w:del w:id="104" w:author="Ana Sousa" w:date="2024-04-26T12:08:00Z">
        <w:r w:rsidDel="00842D37">
          <w:delText>0</w:delText>
        </w:r>
      </w:del>
      <w:r>
        <w:t xml:space="preserve"> km² </w:t>
      </w:r>
      <w:ins w:id="105" w:author="Ana Sousa" w:date="2024-04-26T12:08:00Z">
        <w:r w:rsidR="00842D37">
          <w:t>(</w:t>
        </w:r>
        <w:r w:rsidR="00D951D3">
          <w:t xml:space="preserve">in </w:t>
        </w:r>
        <w:r w:rsidR="00842D37">
          <w:t xml:space="preserve">low tide) </w:t>
        </w:r>
      </w:ins>
      <w:r>
        <w:t>with many narrow channels, large salt marshes and many mudflats that uncovers at low tide</w:t>
      </w:r>
      <w:ins w:id="106" w:author="Ana Sousa" w:date="2024-04-26T12:08:00Z">
        <w:r w:rsidR="00D951D3">
          <w:t xml:space="preserve"> (</w:t>
        </w:r>
        <w:commentRangeStart w:id="107"/>
        <w:r w:rsidR="00D951D3">
          <w:t>Sous</w:t>
        </w:r>
      </w:ins>
      <w:ins w:id="108" w:author="Ana Sousa" w:date="2024-04-26T12:09:00Z">
        <w:r w:rsidR="00D951D3">
          <w:t>a et al., 2017</w:t>
        </w:r>
      </w:ins>
      <w:commentRangeEnd w:id="107"/>
      <w:ins w:id="109" w:author="Ana Sousa" w:date="2024-04-26T12:12:00Z">
        <w:r w:rsidR="00181C91">
          <w:rPr>
            <w:rStyle w:val="Marquedecommentaire"/>
          </w:rPr>
          <w:commentReference w:id="107"/>
        </w:r>
      </w:ins>
      <w:ins w:id="110" w:author="Ana Sousa" w:date="2024-04-26T12:09:00Z">
        <w:r w:rsidR="00D951D3">
          <w:t>)</w:t>
        </w:r>
      </w:ins>
      <w:r>
        <w:t xml:space="preserve">. It is connected to the open sea through a single channel, with a tidal lag between the North and the South of the lagoon. The southernmost site (Gafanha) </w:t>
      </w:r>
      <w:del w:id="111" w:author="Ana Sousa" w:date="2024-04-26T12:14:00Z">
        <w:r w:rsidDel="00BA4819">
          <w:delText xml:space="preserve">was </w:delText>
        </w:r>
      </w:del>
      <w:ins w:id="112" w:author="Ana Sousa" w:date="2024-04-26T12:14:00Z">
        <w:r w:rsidR="00BA4819">
          <w:t xml:space="preserve">is </w:t>
        </w:r>
      </w:ins>
      <w:r>
        <w:t xml:space="preserve">a mudflat located in </w:t>
      </w:r>
      <w:del w:id="113" w:author="Ana Sousa" w:date="2024-04-26T12:17:00Z">
        <w:r w:rsidDel="00BA4819">
          <w:delText xml:space="preserve">a </w:delText>
        </w:r>
      </w:del>
      <w:ins w:id="114" w:author="Ana Sousa" w:date="2024-04-26T12:16:00Z">
        <w:r w:rsidR="00BA4819">
          <w:t>the Mira channel (one of the four main channels</w:t>
        </w:r>
      </w:ins>
      <w:ins w:id="115" w:author="Ana Sousa" w:date="2024-04-26T12:17:00Z">
        <w:r w:rsidR="00BA4819">
          <w:t xml:space="preserve"> of the lagoon</w:t>
        </w:r>
      </w:ins>
      <w:ins w:id="116" w:author="Ana Sousa" w:date="2024-04-26T12:16:00Z">
        <w:r w:rsidR="00BA4819">
          <w:t>)</w:t>
        </w:r>
      </w:ins>
      <w:ins w:id="117" w:author="Ana Sousa" w:date="2024-04-26T12:17:00Z">
        <w:r w:rsidR="00BA4819">
          <w:t>,</w:t>
        </w:r>
      </w:ins>
      <w:commentRangeStart w:id="118"/>
      <w:del w:id="119" w:author="Ana Sousa" w:date="2024-04-26T12:16:00Z">
        <w:r w:rsidDel="00BA4819">
          <w:delText>tributary river of the lagoon</w:delText>
        </w:r>
      </w:del>
      <w:r>
        <w:t xml:space="preserve"> </w:t>
      </w:r>
      <w:commentRangeEnd w:id="118"/>
      <w:r w:rsidR="00BA4819">
        <w:rPr>
          <w:rStyle w:val="Marquedecommentaire"/>
        </w:rPr>
        <w:commentReference w:id="118"/>
      </w:r>
      <w:r>
        <w:t xml:space="preserve">whereas the two other sites </w:t>
      </w:r>
      <w:commentRangeStart w:id="120"/>
      <w:r>
        <w:t>(</w:t>
      </w:r>
      <w:proofErr w:type="spellStart"/>
      <w:r>
        <w:t>Matadu</w:t>
      </w:r>
      <w:ins w:id="121" w:author="Ana Sousa" w:date="2024-04-26T12:17:00Z">
        <w:r w:rsidR="00BA4819">
          <w:t>ç</w:t>
        </w:r>
      </w:ins>
      <w:del w:id="122" w:author="Ana Sousa" w:date="2024-04-26T12:17:00Z">
        <w:r w:rsidDel="00BA4819">
          <w:delText>c</w:delText>
        </w:r>
      </w:del>
      <w:r>
        <w:t>os</w:t>
      </w:r>
      <w:proofErr w:type="spellEnd"/>
      <w:r>
        <w:t xml:space="preserve"> and Marinha Lanzarote) were situated in the middle of the lagoon and</w:t>
      </w:r>
      <w:ins w:id="123" w:author="Ana Sousa" w:date="2024-04-26T12:18:00Z">
        <w:r w:rsidR="00BA4819">
          <w:t xml:space="preserve"> Marinha Lanzarote is</w:t>
        </w:r>
      </w:ins>
      <w:r>
        <w:t xml:space="preserve"> only accessible by boat </w:t>
      </w:r>
      <w:commentRangeEnd w:id="120"/>
      <w:r w:rsidR="00191B08">
        <w:rPr>
          <w:rStyle w:val="Marquedecommentaire"/>
        </w:rPr>
        <w:commentReference w:id="120"/>
      </w:r>
      <w:r>
        <w:t>(</w:t>
      </w:r>
      <w:hyperlink w:anchor="fig-map">
        <w:r>
          <w:rPr>
            <w:rStyle w:val="Lienhypertexte"/>
          </w:rPr>
          <w:t>Figure 1</w:t>
        </w:r>
      </w:hyperlink>
      <w:r>
        <w:t xml:space="preserve"> C). These Portuguese sites are characterized by a more diverse intertidal vegetation, where patches of seagrass intermingle with red, brown and green macroalgae.</w:t>
      </w:r>
    </w:p>
    <w:tbl>
      <w:tblPr>
        <w:tblStyle w:val="Table"/>
        <w:tblW w:w="5000" w:type="pct"/>
        <w:tblLayout w:type="fixed"/>
        <w:tblLook w:val="0000" w:firstRow="0" w:lastRow="0" w:firstColumn="0" w:lastColumn="0" w:noHBand="0" w:noVBand="0"/>
      </w:tblPr>
      <w:tblGrid>
        <w:gridCol w:w="9360"/>
      </w:tblGrid>
      <w:tr w:rsidR="00E12AF1" w14:paraId="5E11EF05" w14:textId="77777777">
        <w:tc>
          <w:tcPr>
            <w:tcW w:w="7920" w:type="dxa"/>
          </w:tcPr>
          <w:p w14:paraId="5E11EF03" w14:textId="77777777" w:rsidR="00E12AF1" w:rsidRDefault="00000000">
            <w:pPr>
              <w:pStyle w:val="Compact"/>
              <w:jc w:val="center"/>
            </w:pPr>
            <w:bookmarkStart w:id="124" w:name="fig-map"/>
            <w:bookmarkStart w:id="125" w:name="cell-fig-map"/>
            <w:r>
              <w:rPr>
                <w:noProof/>
              </w:rPr>
              <w:drawing>
                <wp:inline distT="0" distB="0" distL="0" distR="0" wp14:anchorId="5E11EFB0" wp14:editId="5E11EFB1">
                  <wp:extent cx="1144430" cy="114443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Low_res/Fig1_Map_Drone_Sites.png"/>
                          <pic:cNvPicPr>
                            <a:picLocks noChangeAspect="1" noChangeArrowheads="1"/>
                          </pic:cNvPicPr>
                        </pic:nvPicPr>
                        <pic:blipFill>
                          <a:blip r:embed="rId11"/>
                          <a:stretch>
                            <a:fillRect/>
                          </a:stretch>
                        </pic:blipFill>
                        <pic:spPr bwMode="auto">
                          <a:xfrm>
                            <a:off x="0" y="0"/>
                            <a:ext cx="1144430" cy="1144430"/>
                          </a:xfrm>
                          <a:prstGeom prst="rect">
                            <a:avLst/>
                          </a:prstGeom>
                          <a:noFill/>
                          <a:ln w="9525">
                            <a:noFill/>
                            <a:headEnd/>
                            <a:tailEnd/>
                          </a:ln>
                        </pic:spPr>
                      </pic:pic>
                    </a:graphicData>
                  </a:graphic>
                </wp:inline>
              </w:drawing>
            </w:r>
          </w:p>
          <w:p w14:paraId="5E11EF04" w14:textId="77777777" w:rsidR="00E12AF1" w:rsidRDefault="00000000">
            <w:pPr>
              <w:pStyle w:val="ImageCaption"/>
              <w:spacing w:before="200"/>
            </w:pPr>
            <w:r>
              <w:t>Figure 1: Location of drone flights in France and Portugal. A: Gulf of Morbihan (Two sites), B: Bourgneuf Bay (Two sites), C: Ria de Aveiro Coastal Lagoon (Three sites). Green represents intertidal areas.</w:t>
            </w:r>
          </w:p>
        </w:tc>
        <w:bookmarkEnd w:id="124"/>
      </w:tr>
    </w:tbl>
    <w:p w14:paraId="5E11EF06" w14:textId="77777777" w:rsidR="00E12AF1" w:rsidRDefault="00000000">
      <w:pPr>
        <w:pStyle w:val="Titre2"/>
      </w:pPr>
      <w:bookmarkStart w:id="126" w:name="field-sampling"/>
      <w:bookmarkEnd w:id="90"/>
      <w:bookmarkEnd w:id="125"/>
      <w:r>
        <w:lastRenderedPageBreak/>
        <w:t>2.2 Field sampling</w:t>
      </w:r>
    </w:p>
    <w:p w14:paraId="5E11EF07" w14:textId="77777777" w:rsidR="00E12AF1" w:rsidRDefault="00000000">
      <w:pPr>
        <w:pStyle w:val="Titre3"/>
      </w:pPr>
      <w:bookmarkStart w:id="127" w:name="drone-acquisition"/>
      <w:r>
        <w:t>2.2.1 Drone acquisition</w:t>
      </w:r>
    </w:p>
    <w:p w14:paraId="5E11EF08" w14:textId="77777777" w:rsidR="00E12AF1" w:rsidRDefault="00000000">
      <w:pPr>
        <w:pStyle w:val="FirstParagraph"/>
      </w:pPr>
      <w:r>
        <w:t>At each location, a DJI Matrice 200 quadcopter drone equipped with a Micasense RedEdge Dual MX multispectral camera was flown to take 1.2-million-pixel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Lienhypertexte"/>
          </w:rPr>
          <w:t>Table 1</w:t>
        </w:r>
      </w:hyperlink>
      <w:r>
        <w:t>).</w:t>
      </w:r>
    </w:p>
    <w:tbl>
      <w:tblPr>
        <w:tblStyle w:val="Table"/>
        <w:tblW w:w="5000" w:type="pct"/>
        <w:tblLayout w:type="fixed"/>
        <w:tblLook w:val="0000" w:firstRow="0" w:lastRow="0" w:firstColumn="0" w:lastColumn="0" w:noHBand="0" w:noVBand="0"/>
      </w:tblPr>
      <w:tblGrid>
        <w:gridCol w:w="9360"/>
      </w:tblGrid>
      <w:tr w:rsidR="00E12AF1" w14:paraId="5E11EF0B" w14:textId="77777777">
        <w:tc>
          <w:tcPr>
            <w:tcW w:w="7920" w:type="dxa"/>
          </w:tcPr>
          <w:p w14:paraId="5E11EF09" w14:textId="0396BA84" w:rsidR="00E12AF1" w:rsidRDefault="00000000">
            <w:pPr>
              <w:pStyle w:val="ImageCaption"/>
              <w:spacing w:before="200"/>
            </w:pPr>
            <w:bookmarkStart w:id="128" w:name="tbl-flights"/>
            <w:r>
              <w:t>Table 1: List of drone flight, summarizing</w:t>
            </w:r>
            <w:del w:id="129" w:author="Ana Sousa" w:date="2024-04-26T12:24:00Z">
              <w:r w:rsidDel="00E91D4C">
                <w:delText xml:space="preserve"> the </w:delText>
              </w:r>
              <w:commentRangeStart w:id="130"/>
              <w:r w:rsidDel="00E91D4C">
                <w:delText>date</w:delText>
              </w:r>
              <w:commentRangeEnd w:id="130"/>
              <w:r w:rsidR="00E91D4C" w:rsidDel="00E91D4C">
                <w:rPr>
                  <w:rStyle w:val="Marquedecommentaire"/>
                  <w:i w:val="0"/>
                </w:rPr>
                <w:commentReference w:id="130"/>
              </w:r>
            </w:del>
            <w:r>
              <w:t>, the altitude and the purpose of each flight. 12 m and 120 m flights have a spatial resolution of 8 and 80 mm respectively.</w:t>
            </w:r>
          </w:p>
          <w:p w14:paraId="5E11EF0A" w14:textId="77777777" w:rsidR="00E12AF1" w:rsidRDefault="00000000">
            <w:pPr>
              <w:jc w:val="center"/>
            </w:pPr>
            <w:r>
              <w:rPr>
                <w:noProof/>
              </w:rPr>
              <w:drawing>
                <wp:inline distT="0" distB="0" distL="0" distR="0" wp14:anchorId="5E11EFB2" wp14:editId="5E11EFB3">
                  <wp:extent cx="5334000" cy="233463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High_res/Table1/table_flights.png"/>
                          <pic:cNvPicPr>
                            <a:picLocks noChangeAspect="1" noChangeArrowheads="1"/>
                          </pic:cNvPicPr>
                        </pic:nvPicPr>
                        <pic:blipFill>
                          <a:blip r:embed="rId12"/>
                          <a:stretch>
                            <a:fillRect/>
                          </a:stretch>
                        </pic:blipFill>
                        <pic:spPr bwMode="auto">
                          <a:xfrm>
                            <a:off x="0" y="0"/>
                            <a:ext cx="5334000" cy="2334630"/>
                          </a:xfrm>
                          <a:prstGeom prst="rect">
                            <a:avLst/>
                          </a:prstGeom>
                          <a:noFill/>
                          <a:ln w="9525">
                            <a:noFill/>
                            <a:headEnd/>
                            <a:tailEnd/>
                          </a:ln>
                        </pic:spPr>
                      </pic:pic>
                    </a:graphicData>
                  </a:graphic>
                </wp:inline>
              </w:drawing>
            </w:r>
          </w:p>
        </w:tc>
        <w:bookmarkEnd w:id="128"/>
      </w:tr>
    </w:tbl>
    <w:p w14:paraId="5E11EF0C" w14:textId="77777777" w:rsidR="00E12AF1" w:rsidRDefault="00000000">
      <w:pPr>
        <w:pStyle w:val="Titre3"/>
      </w:pPr>
      <w:bookmarkStart w:id="131" w:name="ground-control-points"/>
      <w:bookmarkEnd w:id="127"/>
      <w:r>
        <w:t>2.2.2 Ground Control Points</w:t>
      </w:r>
    </w:p>
    <w:p w14:paraId="5E11EF0D" w14:textId="66B3A8EB" w:rsidR="00E12AF1" w:rsidRDefault="00000000">
      <w:pPr>
        <w:pStyle w:val="FirstParagraph"/>
      </w:pPr>
      <w:r>
        <w:t>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w:t>
      </w:r>
      <w:ins w:id="132" w:author="Ana Sousa" w:date="2024-04-26T12:25:00Z">
        <w:r w:rsidR="000C6A92">
          <w:t xml:space="preserve"> </w:t>
        </w:r>
      </w:ins>
      <w:r>
        <w:t>cm. dGPS was also used to georeferenced quadrats of 0.25 m² assessing the presence or absence of five key taxonomic classes of intertidal vegetation : Bacillariophyceae (</w:t>
      </w:r>
      <w:ins w:id="133" w:author="Ana Sousa" w:date="2024-04-26T12:25:00Z">
        <w:r w:rsidR="000C6A92">
          <w:t>u</w:t>
        </w:r>
      </w:ins>
      <w:del w:id="134" w:author="Ana Sousa" w:date="2024-04-26T12:25:00Z">
        <w:r w:rsidDel="000C6A92">
          <w:delText>U</w:delText>
        </w:r>
      </w:del>
      <w:r>
        <w:t>nicellular benthic diatoms forming biofilms at the sediment surface during low tide), Phaeophyceae (brown macroalgae), Magnoliopsida (</w:t>
      </w:r>
      <w:del w:id="135" w:author="Ana Sousa" w:date="2024-04-26T12:25:00Z">
        <w:r w:rsidDel="000C6A92">
          <w:delText>dwarf seagrass</w:delText>
        </w:r>
      </w:del>
      <w:ins w:id="136" w:author="Ana Sousa" w:date="2024-04-26T12:25:00Z">
        <w:r w:rsidR="000C6A92">
          <w:t>dwarf eelgrass</w:t>
        </w:r>
      </w:ins>
      <w:r>
        <w:t>), Chlorophyceae (green macroalgae) and Rhodophyceae (red macroalgae) (</w:t>
      </w:r>
      <w:hyperlink w:anchor="fig-vegetation">
        <w:r>
          <w:rPr>
            <w:rStyle w:val="Lienhypertexte"/>
          </w:rPr>
          <w:t>Figure 2</w:t>
        </w:r>
      </w:hyperlink>
      <w:r>
        <w:t xml:space="preserve">). Pictures of each quadrat were uploaded online to the Global Biodiversity Information Facility (GBIF) platform (Davies et al., 2023b), a public open portal to store and share biodiversity data. Each photograph was also processed to estimate the percent cover of each type of vegetation using an image processing software (imageJ). For all quadrats, the </w:t>
      </w:r>
      <w:r>
        <w:lastRenderedPageBreak/>
        <w:t xml:space="preserve">hyperspectral reflectance signatures of each vegetation class was measured using an ASD FieldSpec HandHeld 2 spectroradiometer, which acquires reflectance between 325 and 1075 nm, with 1 nm of spectral resolution. Hyperspectral signatures from quadrats serve for dual purposes: they validate the radiometric calibration of drone data and contribute to error reduction in </w:t>
      </w:r>
      <w:ins w:id="137" w:author="Ana Sousa" w:date="2024-04-26T12:27:00Z">
        <w:r w:rsidR="000C6A92">
          <w:t xml:space="preserve">the </w:t>
        </w:r>
      </w:ins>
      <w:r>
        <w:t xml:space="preserve">photo interpretation. The workflow developed in this study is presented in </w:t>
      </w:r>
      <w:hyperlink w:anchor="fig-workflow">
        <w:r>
          <w:rPr>
            <w:rStyle w:val="Lienhypertexte"/>
          </w:rPr>
          <w:t>Figure 3</w:t>
        </w:r>
      </w:hyperlink>
      <w:r>
        <w:t>.</w:t>
      </w:r>
    </w:p>
    <w:tbl>
      <w:tblPr>
        <w:tblStyle w:val="Table"/>
        <w:tblW w:w="5000" w:type="pct"/>
        <w:tblLayout w:type="fixed"/>
        <w:tblLook w:val="0000" w:firstRow="0" w:lastRow="0" w:firstColumn="0" w:lastColumn="0" w:noHBand="0" w:noVBand="0"/>
      </w:tblPr>
      <w:tblGrid>
        <w:gridCol w:w="9360"/>
      </w:tblGrid>
      <w:tr w:rsidR="00E12AF1" w:rsidRPr="000A11E5" w14:paraId="5E11EF10" w14:textId="77777777">
        <w:tc>
          <w:tcPr>
            <w:tcW w:w="7920" w:type="dxa"/>
          </w:tcPr>
          <w:p w14:paraId="5E11EF0E" w14:textId="77777777" w:rsidR="00E12AF1" w:rsidRDefault="00000000">
            <w:pPr>
              <w:pStyle w:val="Compact"/>
              <w:jc w:val="center"/>
            </w:pPr>
            <w:bookmarkStart w:id="138" w:name="fig-vegetation"/>
            <w:bookmarkStart w:id="139" w:name="cell-fig-vegetation"/>
            <w:r>
              <w:rPr>
                <w:noProof/>
              </w:rPr>
              <w:drawing>
                <wp:inline distT="0" distB="0" distL="0" distR="0" wp14:anchorId="5E11EFB4" wp14:editId="5E11EFB5">
                  <wp:extent cx="1831088" cy="12817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Low_res/Spectral_shapes_total.png"/>
                          <pic:cNvPicPr>
                            <a:picLocks noChangeAspect="1" noChangeArrowheads="1"/>
                          </pic:cNvPicPr>
                        </pic:nvPicPr>
                        <pic:blipFill>
                          <a:blip r:embed="rId13"/>
                          <a:stretch>
                            <a:fillRect/>
                          </a:stretch>
                        </pic:blipFill>
                        <pic:spPr bwMode="auto">
                          <a:xfrm>
                            <a:off x="0" y="0"/>
                            <a:ext cx="1831088" cy="1281762"/>
                          </a:xfrm>
                          <a:prstGeom prst="rect">
                            <a:avLst/>
                          </a:prstGeom>
                          <a:noFill/>
                          <a:ln w="9525">
                            <a:noFill/>
                            <a:headEnd/>
                            <a:tailEnd/>
                          </a:ln>
                        </pic:spPr>
                      </pic:pic>
                    </a:graphicData>
                  </a:graphic>
                </wp:inline>
              </w:drawing>
            </w:r>
          </w:p>
          <w:p w14:paraId="5E11EF0F" w14:textId="615174EE" w:rsidR="00E12AF1" w:rsidRPr="000A11E5" w:rsidRDefault="00000000">
            <w:pPr>
              <w:pStyle w:val="ImageCaption"/>
              <w:spacing w:before="200"/>
              <w:rPr>
                <w:lang w:val="pt-PT"/>
                <w:rPrChange w:id="140" w:author="Ana Sousa" w:date="2024-04-26T12:30:00Z">
                  <w:rPr/>
                </w:rPrChange>
              </w:rPr>
            </w:pPr>
            <w:commentRangeStart w:id="141"/>
            <w:r>
              <w:t xml:space="preserve">Figure 2: </w:t>
            </w:r>
            <w:commentRangeEnd w:id="141"/>
            <w:r w:rsidR="000A11E5">
              <w:rPr>
                <w:rStyle w:val="Marquedecommentaire"/>
                <w:i w:val="0"/>
              </w:rPr>
              <w:commentReference w:id="141"/>
            </w:r>
            <w:r>
              <w:t xml:space="preserve">The five taxonomic classes of vegetation used to train the Neural Network model and their raw spectral signatures at the spectral resolution of the </w:t>
            </w:r>
            <w:proofErr w:type="spellStart"/>
            <w:r>
              <w:t>Micasense</w:t>
            </w:r>
            <w:proofErr w:type="spellEnd"/>
            <w:r>
              <w:t xml:space="preserve"> </w:t>
            </w:r>
            <w:proofErr w:type="spellStart"/>
            <w:r>
              <w:t>RedEdge</w:t>
            </w:r>
            <w:proofErr w:type="spellEnd"/>
            <w:r>
              <w:t xml:space="preserve"> Dual MX.</w:t>
            </w:r>
            <w:ins w:id="142" w:author="Ana Sousa" w:date="2024-04-26T12:27:00Z">
              <w:r w:rsidR="000C6A92">
                <w:t xml:space="preserve"> </w:t>
              </w:r>
              <w:r w:rsidR="000C6A92" w:rsidRPr="000A11E5">
                <w:rPr>
                  <w:lang w:val="pt-PT"/>
                  <w:rPrChange w:id="143" w:author="Ana Sousa" w:date="2024-04-26T12:30:00Z">
                    <w:rPr/>
                  </w:rPrChange>
                </w:rPr>
                <w:t>A: Nanozostera noltei (dwarf e</w:t>
              </w:r>
            </w:ins>
            <w:ins w:id="144" w:author="Ana Sousa" w:date="2024-04-26T12:28:00Z">
              <w:r w:rsidR="000C6A92" w:rsidRPr="000A11E5">
                <w:rPr>
                  <w:lang w:val="pt-PT"/>
                  <w:rPrChange w:id="145" w:author="Ana Sousa" w:date="2024-04-26T12:30:00Z">
                    <w:rPr/>
                  </w:rPrChange>
                </w:rPr>
                <w:t xml:space="preserve">elgrass); B: </w:t>
              </w:r>
              <w:commentRangeStart w:id="146"/>
              <w:r w:rsidR="000C6A92" w:rsidRPr="000A11E5">
                <w:rPr>
                  <w:lang w:val="pt-PT"/>
                  <w:rPrChange w:id="147" w:author="Ana Sousa" w:date="2024-04-26T12:30:00Z">
                    <w:rPr/>
                  </w:rPrChange>
                </w:rPr>
                <w:t xml:space="preserve">Fucus </w:t>
              </w:r>
              <w:r w:rsidR="000C6A92" w:rsidRPr="000A11E5">
                <w:rPr>
                  <w:i w:val="0"/>
                  <w:iCs/>
                  <w:lang w:val="pt-PT"/>
                  <w:rPrChange w:id="148" w:author="Ana Sousa" w:date="2024-04-26T12:30:00Z">
                    <w:rPr/>
                  </w:rPrChange>
                </w:rPr>
                <w:t>sp.</w:t>
              </w:r>
            </w:ins>
            <w:commentRangeEnd w:id="146"/>
            <w:ins w:id="149" w:author="Ana Sousa" w:date="2024-04-26T12:30:00Z">
              <w:r w:rsidR="000A11E5">
                <w:rPr>
                  <w:rStyle w:val="Marquedecommentaire"/>
                  <w:i w:val="0"/>
                </w:rPr>
                <w:commentReference w:id="146"/>
              </w:r>
              <w:r w:rsidR="000A11E5" w:rsidRPr="000A11E5">
                <w:rPr>
                  <w:i w:val="0"/>
                  <w:iCs/>
                  <w:lang w:val="pt-PT"/>
                  <w:rPrChange w:id="150" w:author="Ana Sousa" w:date="2024-04-26T12:30:00Z">
                    <w:rPr>
                      <w:i w:val="0"/>
                      <w:iCs/>
                    </w:rPr>
                  </w:rPrChange>
                </w:rPr>
                <w:t xml:space="preserve"> ; C: </w:t>
              </w:r>
              <w:commentRangeStart w:id="151"/>
              <w:r w:rsidR="000A11E5" w:rsidRPr="000A11E5">
                <w:rPr>
                  <w:i w:val="0"/>
                  <w:iCs/>
                  <w:lang w:val="pt-PT"/>
                  <w:rPrChange w:id="152" w:author="Ana Sousa" w:date="2024-04-26T12:30:00Z">
                    <w:rPr>
                      <w:i w:val="0"/>
                      <w:iCs/>
                    </w:rPr>
                  </w:rPrChange>
                </w:rPr>
                <w:t>Gra</w:t>
              </w:r>
              <w:r w:rsidR="000A11E5">
                <w:rPr>
                  <w:i w:val="0"/>
                  <w:iCs/>
                  <w:lang w:val="pt-PT"/>
                </w:rPr>
                <w:t>cil</w:t>
              </w:r>
            </w:ins>
            <w:ins w:id="153" w:author="Ana Sousa" w:date="2024-04-26T12:31:00Z">
              <w:r w:rsidR="000A11E5">
                <w:rPr>
                  <w:i w:val="0"/>
                  <w:iCs/>
                  <w:lang w:val="pt-PT"/>
                </w:rPr>
                <w:t>....</w:t>
              </w:r>
              <w:commentRangeEnd w:id="151"/>
              <w:r w:rsidR="000A11E5">
                <w:rPr>
                  <w:rStyle w:val="Marquedecommentaire"/>
                  <w:i w:val="0"/>
                </w:rPr>
                <w:commentReference w:id="151"/>
              </w:r>
              <w:r w:rsidR="000A11E5">
                <w:rPr>
                  <w:i w:val="0"/>
                  <w:iCs/>
                  <w:lang w:val="pt-PT"/>
                </w:rPr>
                <w:t xml:space="preserve">; D: </w:t>
              </w:r>
              <w:r w:rsidR="000A11E5" w:rsidRPr="000A11E5">
                <w:rPr>
                  <w:lang w:val="pt-PT"/>
                  <w:rPrChange w:id="154" w:author="Ana Sousa" w:date="2024-04-26T12:31:00Z">
                    <w:rPr>
                      <w:i w:val="0"/>
                      <w:iCs/>
                      <w:lang w:val="pt-PT"/>
                    </w:rPr>
                  </w:rPrChange>
                </w:rPr>
                <w:t>Ulva</w:t>
              </w:r>
              <w:r w:rsidR="000A11E5">
                <w:rPr>
                  <w:i w:val="0"/>
                  <w:iCs/>
                  <w:lang w:val="pt-PT"/>
                </w:rPr>
                <w:t xml:space="preserve"> sp.; E: XXX</w:t>
              </w:r>
            </w:ins>
          </w:p>
        </w:tc>
        <w:bookmarkEnd w:id="138"/>
      </w:tr>
    </w:tbl>
    <w:p w14:paraId="5E11EF11" w14:textId="77777777" w:rsidR="00E12AF1" w:rsidRDefault="00000000">
      <w:pPr>
        <w:pStyle w:val="Titre2"/>
      </w:pPr>
      <w:bookmarkStart w:id="155" w:name="drone-processing"/>
      <w:bookmarkEnd w:id="126"/>
      <w:bookmarkEnd w:id="131"/>
      <w:bookmarkEnd w:id="139"/>
      <w:r>
        <w:t>2.3 Drone Processing</w:t>
      </w:r>
    </w:p>
    <w:p w14:paraId="5E11EF12" w14:textId="387F0453" w:rsidR="00E12AF1" w:rsidRDefault="00000000">
      <w:pPr>
        <w:pStyle w:val="FirstParagraph"/>
      </w:pPr>
      <w:r>
        <w:t>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produced ortho-images with a very high spatial resolution (8 mm per pixel), making it efficient to visually distinguish between the various types of vegetation. High altitude f</w:t>
      </w:r>
      <w:ins w:id="156" w:author="Ana Sousa" w:date="2024-04-26T12:34:00Z">
        <w:r w:rsidR="00505E9B">
          <w:t>l</w:t>
        </w:r>
      </w:ins>
      <w:r>
        <w:t>ights on the other hand allowed to cover large areas and produced images with a pixel size of 80 mm (</w:t>
      </w:r>
      <w:hyperlink w:anchor="tbl-flights">
        <w:r>
          <w:rPr>
            <w:rStyle w:val="Lienhypertexte"/>
          </w:rPr>
          <w:t>Table 1</w:t>
        </w:r>
      </w:hyperlink>
      <w:r>
        <w:t>).</w:t>
      </w:r>
    </w:p>
    <w:p w14:paraId="5E11EF13" w14:textId="77777777" w:rsidR="00E12AF1" w:rsidRDefault="00000000">
      <w:pPr>
        <w:pStyle w:val="Titre2"/>
      </w:pPr>
      <w:bookmarkStart w:id="157" w:name="general-workflow"/>
      <w:bookmarkEnd w:id="155"/>
      <w:r>
        <w:lastRenderedPageBreak/>
        <w:t>2.4 General Workflow</w:t>
      </w:r>
    </w:p>
    <w:tbl>
      <w:tblPr>
        <w:tblStyle w:val="Table"/>
        <w:tblW w:w="5000" w:type="pct"/>
        <w:tblLayout w:type="fixed"/>
        <w:tblLook w:val="0000" w:firstRow="0" w:lastRow="0" w:firstColumn="0" w:lastColumn="0" w:noHBand="0" w:noVBand="0"/>
      </w:tblPr>
      <w:tblGrid>
        <w:gridCol w:w="9360"/>
      </w:tblGrid>
      <w:tr w:rsidR="00E12AF1" w14:paraId="5E11EF16" w14:textId="77777777">
        <w:tc>
          <w:tcPr>
            <w:tcW w:w="7920" w:type="dxa"/>
          </w:tcPr>
          <w:p w14:paraId="5E11EF14" w14:textId="77777777" w:rsidR="00E12AF1" w:rsidRDefault="00000000">
            <w:pPr>
              <w:pStyle w:val="Compact"/>
              <w:jc w:val="center"/>
            </w:pPr>
            <w:bookmarkStart w:id="158" w:name="fig-workflow"/>
            <w:bookmarkStart w:id="159" w:name="cell-fig-workflow"/>
            <w:r>
              <w:rPr>
                <w:noProof/>
              </w:rPr>
              <w:drawing>
                <wp:inline distT="0" distB="0" distL="0" distR="0" wp14:anchorId="5E11EFB6" wp14:editId="5E11EFB7">
                  <wp:extent cx="5334000" cy="313650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Low_res/Figure3_workflow.png"/>
                          <pic:cNvPicPr>
                            <a:picLocks noChangeAspect="1" noChangeArrowheads="1"/>
                          </pic:cNvPicPr>
                        </pic:nvPicPr>
                        <pic:blipFill>
                          <a:blip r:embed="rId14"/>
                          <a:stretch>
                            <a:fillRect/>
                          </a:stretch>
                        </pic:blipFill>
                        <pic:spPr bwMode="auto">
                          <a:xfrm>
                            <a:off x="0" y="0"/>
                            <a:ext cx="5334000" cy="3136503"/>
                          </a:xfrm>
                          <a:prstGeom prst="rect">
                            <a:avLst/>
                          </a:prstGeom>
                          <a:noFill/>
                          <a:ln w="9525">
                            <a:noFill/>
                            <a:headEnd/>
                            <a:tailEnd/>
                          </a:ln>
                        </pic:spPr>
                      </pic:pic>
                    </a:graphicData>
                  </a:graphic>
                </wp:inline>
              </w:drawing>
            </w:r>
          </w:p>
          <w:p w14:paraId="5E11EF15" w14:textId="77777777" w:rsidR="00E12AF1" w:rsidRDefault="00000000">
            <w:pPr>
              <w:pStyle w:val="ImageCaption"/>
              <w:spacing w:before="200"/>
            </w:pPr>
            <w:r>
              <w:t>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tc>
        <w:bookmarkEnd w:id="158"/>
      </w:tr>
    </w:tbl>
    <w:bookmarkEnd w:id="159"/>
    <w:p w14:paraId="5E11EF17" w14:textId="77777777" w:rsidR="00E12AF1" w:rsidRDefault="00000000">
      <w:pPr>
        <w:pStyle w:val="Corpsdetexte"/>
      </w:pPr>
      <w:r>
        <w:t>The spectral similarities of the reflectance signatures between intertidal green macrophytes (Magnoliopsida and Chlorophyceae) make their discrimination challenging using simple classification algorithms (</w:t>
      </w:r>
      <w:hyperlink w:anchor="fig-vegetation">
        <w:r>
          <w:rPr>
            <w:rStyle w:val="Lienhypertexte"/>
          </w:rPr>
          <w:t>Figure 2</w:t>
        </w:r>
      </w:hyperlink>
      <w:r>
        <w:t xml:space="preserve"> F). To overcome this challenge, a deep learning classification method was trained, validated, and applied to each drone flight (</w:t>
      </w:r>
      <w:hyperlink w:anchor="fig-workflow">
        <w:r>
          <w:rPr>
            <w:rStyle w:val="Lienhypertexte"/>
          </w:rPr>
          <w:t>Figure 3</w:t>
        </w:r>
      </w:hyperlink>
      <w:r>
        <w:t>).</w:t>
      </w:r>
    </w:p>
    <w:p w14:paraId="5E11EF18" w14:textId="77777777" w:rsidR="00E12AF1" w:rsidRDefault="00000000">
      <w:pPr>
        <w:pStyle w:val="Titre3"/>
      </w:pPr>
      <w:bookmarkStart w:id="160" w:name="neural-network-model-building"/>
      <w:r>
        <w:t>2.4.1 Neural Network model building</w:t>
      </w:r>
    </w:p>
    <w:tbl>
      <w:tblPr>
        <w:tblStyle w:val="Table"/>
        <w:tblW w:w="5000" w:type="pct"/>
        <w:tblLayout w:type="fixed"/>
        <w:tblLook w:val="0000" w:firstRow="0" w:lastRow="0" w:firstColumn="0" w:lastColumn="0" w:noHBand="0" w:noVBand="0"/>
      </w:tblPr>
      <w:tblGrid>
        <w:gridCol w:w="9360"/>
      </w:tblGrid>
      <w:tr w:rsidR="00E12AF1" w14:paraId="5E11EF1B" w14:textId="77777777">
        <w:tc>
          <w:tcPr>
            <w:tcW w:w="7920" w:type="dxa"/>
          </w:tcPr>
          <w:p w14:paraId="5E11EF19" w14:textId="77777777" w:rsidR="00E12AF1" w:rsidRDefault="00000000">
            <w:pPr>
              <w:pStyle w:val="ImageCaption"/>
              <w:spacing w:before="200"/>
            </w:pPr>
            <w:bookmarkStart w:id="161" w:name="tbl-validationPX"/>
            <w:r>
              <w:t>Table 2: Vegetation Classes of the model and the number of pixels used to train and validate each class.</w:t>
            </w:r>
          </w:p>
          <w:p w14:paraId="5E11EF1A" w14:textId="77777777" w:rsidR="00E12AF1" w:rsidRDefault="00000000">
            <w:pPr>
              <w:jc w:val="center"/>
            </w:pPr>
            <w:r>
              <w:rPr>
                <w:noProof/>
              </w:rPr>
              <w:lastRenderedPageBreak/>
              <w:drawing>
                <wp:inline distT="0" distB="0" distL="0" distR="0" wp14:anchorId="5E11EFB8" wp14:editId="5E11EFB9">
                  <wp:extent cx="5334000" cy="146349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High_res/table_validation_px.png"/>
                          <pic:cNvPicPr>
                            <a:picLocks noChangeAspect="1" noChangeArrowheads="1"/>
                          </pic:cNvPicPr>
                        </pic:nvPicPr>
                        <pic:blipFill>
                          <a:blip r:embed="rId15"/>
                          <a:stretch>
                            <a:fillRect/>
                          </a:stretch>
                        </pic:blipFill>
                        <pic:spPr bwMode="auto">
                          <a:xfrm>
                            <a:off x="0" y="0"/>
                            <a:ext cx="5334000" cy="1463499"/>
                          </a:xfrm>
                          <a:prstGeom prst="rect">
                            <a:avLst/>
                          </a:prstGeom>
                          <a:noFill/>
                          <a:ln w="9525">
                            <a:noFill/>
                            <a:headEnd/>
                            <a:tailEnd/>
                          </a:ln>
                        </pic:spPr>
                      </pic:pic>
                    </a:graphicData>
                  </a:graphic>
                </wp:inline>
              </w:drawing>
            </w:r>
          </w:p>
        </w:tc>
        <w:bookmarkEnd w:id="161"/>
      </w:tr>
    </w:tbl>
    <w:p w14:paraId="5E11EF1C" w14:textId="77777777" w:rsidR="00E12AF1" w:rsidRDefault="00000000">
      <w:pPr>
        <w:pStyle w:val="Corpsdetexte"/>
      </w:pPr>
      <w:r>
        <w:lastRenderedPageBreak/>
        <w:t>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Lienhypertexte"/>
          </w:rPr>
          <w:t>Table 1</w:t>
        </w:r>
      </w:hyperlink>
      <w:r>
        <w:t>)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Lienhypertexte"/>
          </w:rPr>
          <w:t>Table 2</w:t>
        </w:r>
      </w:hyperlink>
      <w:r>
        <w:t>).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Lienhypertexte"/>
          </w:rPr>
          <w:t>Equation 1</w:t>
        </w:r>
      </w:hyperlink>
      <w:r>
        <w:t xml:space="preserve"> ; Cao et al. (2017)) and the Normalized difference vegetation index (NDVI, </w:t>
      </w:r>
      <w:hyperlink w:anchor="eq-ndvi">
        <w:r>
          <w:rPr>
            <w:rStyle w:val="Lienhypertexte"/>
          </w:rPr>
          <w:t>Equation 2</w:t>
        </w:r>
      </w:hyperlink>
      <w:r>
        <w:t>). Standardization of spectral bands is commonly used to eliminate the scaling differences between spectra and to limit the effect of biomass on the spectra shape (Douay et al., 2022 ; Davies et al., 2023a).</w:t>
      </w:r>
    </w:p>
    <w:bookmarkStart w:id="162" w:name="eq-std"/>
    <w:p w14:paraId="5E11EF1D" w14:textId="77777777" w:rsidR="00E12AF1" w:rsidRDefault="00000000">
      <w:pPr>
        <w:pStyle w:val="Corpsdetexte"/>
      </w:pPr>
      <m:oMathPara>
        <m:oMathParaPr>
          <m:jc m:val="center"/>
        </m:oMathParaPr>
        <m:oMath>
          <m:sSubSup>
            <m:sSubSupPr>
              <m:ctrlPr>
                <w:ins w:id="163" w:author="Ana Sousa" w:date="2024-04-15T18:34:00Z">
                  <w:rPr>
                    <w:rFonts w:ascii="Cambria Math" w:hAnsi="Cambria Math"/>
                  </w:rPr>
                </w:ins>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ins w:id="164" w:author="Ana Sousa" w:date="2024-04-15T18:34:00Z">
                  <w:rPr>
                    <w:rFonts w:ascii="Cambria Math" w:hAnsi="Cambria Math"/>
                  </w:rPr>
                </w:ins>
              </m:ctrlPr>
            </m:dPr>
            <m:e>
              <m:r>
                <w:rPr>
                  <w:rFonts w:ascii="Cambria Math" w:hAnsi="Cambria Math"/>
                </w:rPr>
                <m:t>λ</m:t>
              </m:r>
            </m:e>
          </m:d>
          <m:r>
            <m:rPr>
              <m:sty m:val="p"/>
            </m:rPr>
            <w:rPr>
              <w:rFonts w:ascii="Cambria Math" w:hAnsi="Cambria Math"/>
            </w:rPr>
            <m:t>=</m:t>
          </m:r>
          <m:f>
            <m:fPr>
              <m:ctrlPr>
                <w:ins w:id="165" w:author="Ana Sousa" w:date="2024-04-15T18:34:00Z">
                  <w:rPr>
                    <w:rFonts w:ascii="Cambria Math" w:hAnsi="Cambria Math"/>
                  </w:rPr>
                </w:ins>
              </m:ctrlPr>
            </m:fPr>
            <m:num>
              <m:sSub>
                <m:sSubPr>
                  <m:ctrlPr>
                    <w:ins w:id="166" w:author="Ana Sousa" w:date="2024-04-15T18:34:00Z">
                      <w:rPr>
                        <w:rFonts w:ascii="Cambria Math" w:hAnsi="Cambria Math"/>
                      </w:rPr>
                    </w:ins>
                  </m:ctrlPr>
                </m:sSubPr>
                <m:e>
                  <m:r>
                    <w:rPr>
                      <w:rFonts w:ascii="Cambria Math" w:hAnsi="Cambria Math"/>
                    </w:rPr>
                    <m:t>R</m:t>
                  </m:r>
                </m:e>
                <m:sub>
                  <m:r>
                    <w:rPr>
                      <w:rFonts w:ascii="Cambria Math" w:hAnsi="Cambria Math"/>
                    </w:rPr>
                    <m:t>i</m:t>
                  </m:r>
                </m:sub>
              </m:sSub>
              <m:d>
                <m:dPr>
                  <m:ctrlPr>
                    <w:ins w:id="167" w:author="Ana Sousa" w:date="2024-04-15T18:34:00Z">
                      <w:rPr>
                        <w:rFonts w:ascii="Cambria Math" w:hAnsi="Cambria Math"/>
                      </w:rPr>
                    </w:ins>
                  </m:ctrlPr>
                </m:dPr>
                <m:e>
                  <m:r>
                    <w:rPr>
                      <w:rFonts w:ascii="Cambria Math" w:hAnsi="Cambria Math"/>
                    </w:rPr>
                    <m:t>λ</m:t>
                  </m:r>
                </m:e>
              </m:d>
              <m:r>
                <m:rPr>
                  <m:sty m:val="p"/>
                </m:rPr>
                <w:rPr>
                  <w:rFonts w:ascii="Cambria Math" w:hAnsi="Cambria Math"/>
                </w:rPr>
                <m:t>-</m:t>
              </m:r>
              <m:r>
                <w:rPr>
                  <w:rFonts w:ascii="Cambria Math" w:hAnsi="Cambria Math"/>
                </w:rPr>
                <m:t>min</m:t>
              </m:r>
              <m:d>
                <m:dPr>
                  <m:ctrlPr>
                    <w:ins w:id="168" w:author="Ana Sousa" w:date="2024-04-15T18:34:00Z">
                      <w:rPr>
                        <w:rFonts w:ascii="Cambria Math" w:hAnsi="Cambria Math"/>
                      </w:rPr>
                    </w:ins>
                  </m:ctrlPr>
                </m:dPr>
                <m:e>
                  <m:sSub>
                    <m:sSubPr>
                      <m:ctrlPr>
                        <w:ins w:id="169" w:author="Ana Sousa" w:date="2024-04-15T18:34:00Z">
                          <w:rPr>
                            <w:rFonts w:ascii="Cambria Math" w:hAnsi="Cambria Math"/>
                          </w:rPr>
                        </w:ins>
                      </m:ctrlPr>
                    </m:sSubPr>
                    <m:e>
                      <m:r>
                        <w:rPr>
                          <w:rFonts w:ascii="Cambria Math" w:hAnsi="Cambria Math"/>
                        </w:rPr>
                        <m:t>R</m:t>
                      </m:r>
                    </m:e>
                    <m:sub>
                      <m:r>
                        <w:rPr>
                          <w:rFonts w:ascii="Cambria Math" w:hAnsi="Cambria Math"/>
                        </w:rPr>
                        <m:t>i</m:t>
                      </m:r>
                    </m:sub>
                  </m:sSub>
                </m:e>
              </m:d>
            </m:num>
            <m:den>
              <m:r>
                <w:rPr>
                  <w:rFonts w:ascii="Cambria Math" w:hAnsi="Cambria Math"/>
                </w:rPr>
                <m:t>max</m:t>
              </m:r>
              <m:d>
                <m:dPr>
                  <m:ctrlPr>
                    <w:ins w:id="170" w:author="Ana Sousa" w:date="2024-04-15T18:34:00Z">
                      <w:rPr>
                        <w:rFonts w:ascii="Cambria Math" w:hAnsi="Cambria Math"/>
                      </w:rPr>
                    </w:ins>
                  </m:ctrlPr>
                </m:dPr>
                <m:e>
                  <m:sSub>
                    <m:sSubPr>
                      <m:ctrlPr>
                        <w:ins w:id="171" w:author="Ana Sousa" w:date="2024-04-15T18:34:00Z">
                          <w:rPr>
                            <w:rFonts w:ascii="Cambria Math" w:hAnsi="Cambria Math"/>
                          </w:rPr>
                        </w:ins>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ins w:id="172" w:author="Ana Sousa" w:date="2024-04-15T18:34:00Z">
                      <w:rPr>
                        <w:rFonts w:ascii="Cambria Math" w:hAnsi="Cambria Math"/>
                      </w:rPr>
                    </w:ins>
                  </m:ctrlPr>
                </m:dPr>
                <m:e>
                  <m:sSub>
                    <m:sSubPr>
                      <m:ctrlPr>
                        <w:ins w:id="173" w:author="Ana Sousa" w:date="2024-04-15T18:34:00Z">
                          <w:rPr>
                            <w:rFonts w:ascii="Cambria Math" w:hAnsi="Cambria Math"/>
                          </w:rPr>
                        </w:ins>
                      </m:ctrlPr>
                    </m:sSubPr>
                    <m:e>
                      <m:r>
                        <w:rPr>
                          <w:rFonts w:ascii="Cambria Math" w:hAnsi="Cambria Math"/>
                        </w:rPr>
                        <m:t>R</m:t>
                      </m:r>
                    </m:e>
                    <m:sub>
                      <m:r>
                        <w:rPr>
                          <w:rFonts w:ascii="Cambria Math" w:hAnsi="Cambria Math"/>
                        </w:rPr>
                        <m:t>i</m:t>
                      </m:r>
                    </m:sub>
                  </m:sSub>
                </m:e>
              </m:d>
            </m:den>
          </m:f>
          <m:r>
            <w:rPr>
              <w:rFonts w:ascii="Cambria Math" w:hAnsi="Cambria Math"/>
            </w:rPr>
            <m:t>  </m:t>
          </m:r>
          <m:d>
            <m:dPr>
              <m:ctrlPr>
                <w:ins w:id="174" w:author="Ana Sousa" w:date="2024-04-15T18:34:00Z">
                  <w:rPr>
                    <w:rFonts w:ascii="Cambria Math" w:hAnsi="Cambria Math"/>
                  </w:rPr>
                </w:ins>
              </m:ctrlPr>
            </m:dPr>
            <m:e>
              <m:r>
                <w:rPr>
                  <w:rFonts w:ascii="Cambria Math" w:hAnsi="Cambria Math"/>
                </w:rPr>
                <m:t>1</m:t>
              </m:r>
            </m:e>
          </m:d>
        </m:oMath>
      </m:oMathPara>
      <w:bookmarkEnd w:id="162"/>
    </w:p>
    <w:p w14:paraId="5E11EF1E" w14:textId="77777777" w:rsidR="00E12AF1" w:rsidRDefault="00000000">
      <w:pPr>
        <w:pStyle w:val="FirstParagraph"/>
      </w:pPr>
      <w:r>
        <w:t xml:space="preserve">where </w:t>
      </w:r>
      <m:oMath>
        <m:sSub>
          <m:sSubPr>
            <m:ctrlPr>
              <w:ins w:id="175" w:author="Ana Sousa" w:date="2024-04-15T18:34:00Z">
                <w:rPr>
                  <w:rFonts w:ascii="Cambria Math" w:hAnsi="Cambria Math"/>
                </w:rPr>
              </w:ins>
            </m:ctrlPr>
          </m:sSubPr>
          <m:e>
            <m:r>
              <w:rPr>
                <w:rFonts w:ascii="Cambria Math" w:hAnsi="Cambria Math"/>
              </w:rPr>
              <m:t>R</m:t>
            </m:r>
          </m:e>
          <m:sub>
            <m:r>
              <w:rPr>
                <w:rFonts w:ascii="Cambria Math" w:hAnsi="Cambria Math"/>
              </w:rPr>
              <m:t>i</m:t>
            </m:r>
          </m:sub>
        </m:sSub>
        <m:d>
          <m:dPr>
            <m:ctrlPr>
              <w:ins w:id="176" w:author="Ana Sousa" w:date="2024-04-15T18:34:00Z">
                <w:rPr>
                  <w:rFonts w:ascii="Cambria Math" w:hAnsi="Cambria Math"/>
                </w:rPr>
              </w:ins>
            </m:ctrlPr>
          </m:dPr>
          <m:e>
            <m:r>
              <w:rPr>
                <w:rFonts w:ascii="Cambria Math" w:hAnsi="Cambria Math"/>
              </w:rPr>
              <m:t>λ</m:t>
            </m:r>
          </m:e>
        </m:d>
      </m:oMath>
      <w:r>
        <w:t xml:space="preserve"> is the reflectance at the wavelength </w:t>
      </w:r>
      <m:oMath>
        <m:d>
          <m:dPr>
            <m:ctrlPr>
              <w:ins w:id="177" w:author="Ana Sousa" w:date="2024-04-15T18:34:00Z">
                <w:rPr>
                  <w:rFonts w:ascii="Cambria Math" w:hAnsi="Cambria Math"/>
                </w:rPr>
              </w:ins>
            </m:ctrlPr>
          </m:dPr>
          <m:e>
            <m:r>
              <w:rPr>
                <w:rFonts w:ascii="Cambria Math" w:hAnsi="Cambria Math"/>
              </w:rPr>
              <m:t>λ</m:t>
            </m:r>
          </m:e>
        </m:d>
      </m:oMath>
      <w:r>
        <w:t xml:space="preserve"> of each individual spectra </w:t>
      </w:r>
      <m:oMath>
        <m:d>
          <m:dPr>
            <m:ctrlPr>
              <w:ins w:id="178" w:author="Ana Sousa" w:date="2024-04-15T18:34:00Z">
                <w:rPr>
                  <w:rFonts w:ascii="Cambria Math" w:hAnsi="Cambria Math"/>
                </w:rPr>
              </w:ins>
            </m:ctrlPr>
          </m:dPr>
          <m:e>
            <m:r>
              <w:rPr>
                <w:rFonts w:ascii="Cambria Math" w:hAnsi="Cambria Math"/>
              </w:rPr>
              <m:t>i</m:t>
            </m:r>
          </m:e>
        </m:d>
      </m:oMath>
      <w:r>
        <w:t xml:space="preserve">, </w:t>
      </w:r>
      <m:oMath>
        <m:r>
          <w:rPr>
            <w:rFonts w:ascii="Cambria Math" w:hAnsi="Cambria Math"/>
          </w:rPr>
          <m:t>min</m:t>
        </m:r>
        <m:d>
          <m:dPr>
            <m:ctrlPr>
              <w:ins w:id="179" w:author="Ana Sousa" w:date="2024-04-15T18:34:00Z">
                <w:rPr>
                  <w:rFonts w:ascii="Cambria Math" w:hAnsi="Cambria Math"/>
                </w:rPr>
              </w:ins>
            </m:ctrlPr>
          </m:dPr>
          <m:e>
            <m:sSub>
              <m:sSubPr>
                <m:ctrlPr>
                  <w:ins w:id="180" w:author="Ana Sousa" w:date="2024-04-15T18:34:00Z">
                    <w:rPr>
                      <w:rFonts w:ascii="Cambria Math" w:hAnsi="Cambria Math"/>
                    </w:rPr>
                  </w:ins>
                </m:ctrlPr>
              </m:sSubPr>
              <m:e>
                <m:r>
                  <w:rPr>
                    <w:rFonts w:ascii="Cambria Math" w:hAnsi="Cambria Math"/>
                  </w:rPr>
                  <m:t>R</m:t>
                </m:r>
              </m:e>
              <m:sub>
                <m:r>
                  <w:rPr>
                    <w:rFonts w:ascii="Cambria Math" w:hAnsi="Cambria Math"/>
                  </w:rPr>
                  <m:t>i</m:t>
                </m:r>
              </m:sub>
            </m:sSub>
          </m:e>
        </m:d>
      </m:oMath>
      <w:r>
        <w:t xml:space="preserve">, and </w:t>
      </w:r>
      <m:oMath>
        <m:r>
          <w:rPr>
            <w:rFonts w:ascii="Cambria Math" w:hAnsi="Cambria Math"/>
          </w:rPr>
          <m:t>max</m:t>
        </m:r>
        <m:d>
          <m:dPr>
            <m:ctrlPr>
              <w:ins w:id="181" w:author="Ana Sousa" w:date="2024-04-15T18:34:00Z">
                <w:rPr>
                  <w:rFonts w:ascii="Cambria Math" w:hAnsi="Cambria Math"/>
                </w:rPr>
              </w:ins>
            </m:ctrlPr>
          </m:dPr>
          <m:e>
            <m:sSub>
              <m:sSubPr>
                <m:ctrlPr>
                  <w:ins w:id="182" w:author="Ana Sousa" w:date="2024-04-15T18:34:00Z">
                    <w:rPr>
                      <w:rFonts w:ascii="Cambria Math" w:hAnsi="Cambria Math"/>
                    </w:rPr>
                  </w:ins>
                </m:ctrlPr>
              </m:sSubPr>
              <m:e>
                <m:r>
                  <w:rPr>
                    <w:rFonts w:ascii="Cambria Math" w:hAnsi="Cambria Math"/>
                  </w:rPr>
                  <m:t>R</m:t>
                </m:r>
              </m:e>
              <m:sub>
                <m:r>
                  <w:rPr>
                    <w:rFonts w:ascii="Cambria Math" w:hAnsi="Cambria Math"/>
                  </w:rPr>
                  <m:t>i</m:t>
                </m:r>
              </m:sub>
            </m:sSub>
          </m:e>
        </m:d>
      </m:oMath>
      <w:r>
        <w:t xml:space="preserve"> are the minimum and maximum value of the spectra </w:t>
      </w:r>
      <m:oMath>
        <m:d>
          <m:dPr>
            <m:ctrlPr>
              <w:ins w:id="183" w:author="Ana Sousa" w:date="2024-04-15T18:34:00Z">
                <w:rPr>
                  <w:rFonts w:ascii="Cambria Math" w:hAnsi="Cambria Math"/>
                </w:rPr>
              </w:ins>
            </m:ctrlPr>
          </m:dPr>
          <m:e>
            <m:r>
              <w:rPr>
                <w:rFonts w:ascii="Cambria Math" w:hAnsi="Cambria Math"/>
              </w:rPr>
              <m:t>i</m:t>
            </m:r>
          </m:e>
        </m:d>
      </m:oMath>
    </w:p>
    <w:p w14:paraId="5E11EF1F" w14:textId="77777777" w:rsidR="00E12AF1" w:rsidRDefault="00000000">
      <w:pPr>
        <w:pStyle w:val="Corpsdetexte"/>
      </w:pPr>
      <w:bookmarkStart w:id="184" w:name="eq-ndvi"/>
      <m:oMathPara>
        <m:oMathParaPr>
          <m:jc m:val="center"/>
        </m:oMathParaPr>
        <m:oMath>
          <m:r>
            <w:rPr>
              <w:rFonts w:ascii="Cambria Math" w:hAnsi="Cambria Math"/>
            </w:rPr>
            <m:t>NDVI</m:t>
          </m:r>
          <m:r>
            <m:rPr>
              <m:sty m:val="p"/>
            </m:rPr>
            <w:rPr>
              <w:rFonts w:ascii="Cambria Math" w:hAnsi="Cambria Math"/>
            </w:rPr>
            <m:t>=</m:t>
          </m:r>
          <m:f>
            <m:fPr>
              <m:ctrlPr>
                <w:ins w:id="185" w:author="Ana Sousa" w:date="2024-04-15T18:34:00Z">
                  <w:rPr>
                    <w:rFonts w:ascii="Cambria Math" w:hAnsi="Cambria Math"/>
                  </w:rPr>
                </w:ins>
              </m:ctrlPr>
            </m:fPr>
            <m:num>
              <m:r>
                <w:rPr>
                  <w:rFonts w:ascii="Cambria Math" w:hAnsi="Cambria Math"/>
                </w:rPr>
                <m:t>R</m:t>
              </m:r>
              <m:d>
                <m:dPr>
                  <m:ctrlPr>
                    <w:ins w:id="186" w:author="Ana Sousa" w:date="2024-04-15T18:34:00Z">
                      <w:rPr>
                        <w:rFonts w:ascii="Cambria Math" w:hAnsi="Cambria Math"/>
                      </w:rPr>
                    </w:ins>
                  </m:ctrlPr>
                </m:dPr>
                <m:e>
                  <m:r>
                    <w:rPr>
                      <w:rFonts w:ascii="Cambria Math" w:hAnsi="Cambria Math"/>
                    </w:rPr>
                    <m:t>840nm</m:t>
                  </m:r>
                </m:e>
              </m:d>
              <m:r>
                <m:rPr>
                  <m:sty m:val="p"/>
                </m:rPr>
                <w:rPr>
                  <w:rFonts w:ascii="Cambria Math" w:hAnsi="Cambria Math"/>
                </w:rPr>
                <m:t>-</m:t>
              </m:r>
              <m:r>
                <w:rPr>
                  <w:rFonts w:ascii="Cambria Math" w:hAnsi="Cambria Math"/>
                </w:rPr>
                <m:t>R</m:t>
              </m:r>
              <m:d>
                <m:dPr>
                  <m:ctrlPr>
                    <w:ins w:id="187" w:author="Ana Sousa" w:date="2024-04-15T18:34:00Z">
                      <w:rPr>
                        <w:rFonts w:ascii="Cambria Math" w:hAnsi="Cambria Math"/>
                      </w:rPr>
                    </w:ins>
                  </m:ctrlPr>
                </m:dPr>
                <m:e>
                  <m:r>
                    <w:rPr>
                      <w:rFonts w:ascii="Cambria Math" w:hAnsi="Cambria Math"/>
                    </w:rPr>
                    <m:t>668nm</m:t>
                  </m:r>
                </m:e>
              </m:d>
            </m:num>
            <m:den>
              <m:r>
                <w:rPr>
                  <w:rFonts w:ascii="Cambria Math" w:hAnsi="Cambria Math"/>
                </w:rPr>
                <m:t>R</m:t>
              </m:r>
              <m:d>
                <m:dPr>
                  <m:ctrlPr>
                    <w:ins w:id="188" w:author="Ana Sousa" w:date="2024-04-15T18:34:00Z">
                      <w:rPr>
                        <w:rFonts w:ascii="Cambria Math" w:hAnsi="Cambria Math"/>
                      </w:rPr>
                    </w:ins>
                  </m:ctrlPr>
                </m:dPr>
                <m:e>
                  <m:r>
                    <w:rPr>
                      <w:rFonts w:ascii="Cambria Math" w:hAnsi="Cambria Math"/>
                    </w:rPr>
                    <m:t>840nm</m:t>
                  </m:r>
                </m:e>
              </m:d>
              <m:r>
                <m:rPr>
                  <m:sty m:val="p"/>
                </m:rPr>
                <w:rPr>
                  <w:rFonts w:ascii="Cambria Math" w:hAnsi="Cambria Math"/>
                </w:rPr>
                <m:t>+</m:t>
              </m:r>
              <m:r>
                <w:rPr>
                  <w:rFonts w:ascii="Cambria Math" w:hAnsi="Cambria Math"/>
                </w:rPr>
                <m:t>R</m:t>
              </m:r>
              <m:d>
                <m:dPr>
                  <m:ctrlPr>
                    <w:ins w:id="189" w:author="Ana Sousa" w:date="2024-04-15T18:34:00Z">
                      <w:rPr>
                        <w:rFonts w:ascii="Cambria Math" w:hAnsi="Cambria Math"/>
                      </w:rPr>
                    </w:ins>
                  </m:ctrlPr>
                </m:dPr>
                <m:e>
                  <m:r>
                    <w:rPr>
                      <w:rFonts w:ascii="Cambria Math" w:hAnsi="Cambria Math"/>
                    </w:rPr>
                    <m:t>668nm</m:t>
                  </m:r>
                </m:e>
              </m:d>
            </m:den>
          </m:f>
          <m:r>
            <w:rPr>
              <w:rFonts w:ascii="Cambria Math" w:hAnsi="Cambria Math"/>
            </w:rPr>
            <m:t>  </m:t>
          </m:r>
          <m:d>
            <m:dPr>
              <m:ctrlPr>
                <w:ins w:id="190" w:author="Ana Sousa" w:date="2024-04-15T18:34:00Z">
                  <w:rPr>
                    <w:rFonts w:ascii="Cambria Math" w:hAnsi="Cambria Math"/>
                  </w:rPr>
                </w:ins>
              </m:ctrlPr>
            </m:dPr>
            <m:e>
              <m:r>
                <w:rPr>
                  <w:rFonts w:ascii="Cambria Math" w:hAnsi="Cambria Math"/>
                </w:rPr>
                <m:t>2</m:t>
              </m:r>
            </m:e>
          </m:d>
        </m:oMath>
      </m:oMathPara>
      <w:bookmarkEnd w:id="184"/>
    </w:p>
    <w:p w14:paraId="5E11EF20" w14:textId="77777777" w:rsidR="00E12AF1" w:rsidRDefault="00000000">
      <w:pPr>
        <w:pStyle w:val="FirstParagraph"/>
      </w:pPr>
      <w:r>
        <w:t xml:space="preserve">where </w:t>
      </w:r>
      <m:oMath>
        <m:r>
          <w:rPr>
            <w:rFonts w:ascii="Cambria Math" w:hAnsi="Cambria Math"/>
          </w:rPr>
          <m:t>R</m:t>
        </m:r>
        <m:d>
          <m:dPr>
            <m:ctrlPr>
              <w:ins w:id="191" w:author="Ana Sousa" w:date="2024-04-15T18:34:00Z">
                <w:rPr>
                  <w:rFonts w:ascii="Cambria Math" w:hAnsi="Cambria Math"/>
                </w:rPr>
              </w:ins>
            </m:ctrlPr>
          </m:dPr>
          <m:e>
            <m:r>
              <w:rPr>
                <w:rFonts w:ascii="Cambria Math" w:hAnsi="Cambria Math"/>
              </w:rPr>
              <m:t>840nm</m:t>
            </m:r>
          </m:e>
        </m:d>
      </m:oMath>
      <w:r>
        <w:t xml:space="preserve"> is the reflectance at 840 nm and </w:t>
      </w:r>
      <m:oMath>
        <m:r>
          <w:rPr>
            <w:rFonts w:ascii="Cambria Math" w:hAnsi="Cambria Math"/>
          </w:rPr>
          <m:t>R</m:t>
        </m:r>
        <m:d>
          <m:dPr>
            <m:ctrlPr>
              <w:ins w:id="192" w:author="Ana Sousa" w:date="2024-04-15T18:34:00Z">
                <w:rPr>
                  <w:rFonts w:ascii="Cambria Math" w:hAnsi="Cambria Math"/>
                </w:rPr>
              </w:ins>
            </m:ctrlPr>
          </m:dPr>
          <m:e>
            <m:r>
              <w:rPr>
                <w:rFonts w:ascii="Cambria Math" w:hAnsi="Cambria Math"/>
              </w:rPr>
              <m:t>668nm</m:t>
            </m:r>
          </m:e>
        </m:d>
      </m:oMath>
      <w:r>
        <w:t xml:space="preserve"> is the reflectance at 668 nm.</w:t>
      </w:r>
    </w:p>
    <w:p w14:paraId="5E11EF21" w14:textId="77777777" w:rsidR="00E12AF1" w:rsidRDefault="00000000">
      <w:pPr>
        <w:pStyle w:val="Titre3"/>
      </w:pPr>
      <w:bookmarkStart w:id="193" w:name="validation"/>
      <w:bookmarkEnd w:id="160"/>
      <w:r>
        <w:t>2.4.2 Validation</w:t>
      </w:r>
    </w:p>
    <w:p w14:paraId="5E11EF22" w14:textId="77777777" w:rsidR="00E12AF1" w:rsidRDefault="00000000">
      <w:pPr>
        <w:pStyle w:val="FirstParagraph"/>
      </w:pPr>
      <w:r>
        <w:t xml:space="preserve">The workflow of this study revolves around two distinct flight heights (12 m and 120 m, </w:t>
      </w:r>
      <w:hyperlink w:anchor="fig-workflow">
        <w:r>
          <w:rPr>
            <w:rStyle w:val="Lienhypertexte"/>
          </w:rPr>
          <w:t>Figure 3</w:t>
        </w:r>
      </w:hyperlink>
      <w:r>
        <w:t>)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14:paraId="5E11EF23" w14:textId="77777777" w:rsidR="00E12AF1" w:rsidRDefault="00000000">
      <w:pPr>
        <w:pStyle w:val="Corpsdetexte"/>
      </w:pPr>
      <w:r>
        <w:t xml:space="preserve">The model was applied to all flights at both 12 and 120 m of altitude. In situ information on georeferenced class type and percent cover collected during each flight was used to assess </w:t>
      </w:r>
      <w:r>
        <w:lastRenderedPageBreak/>
        <w:t>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 All validation matrices were then aggregated to create a unique matrix. Altogether, a total of 536,000 pixels was used to validate the model, thus providing a geographically robust validation dataset.</w:t>
      </w:r>
    </w:p>
    <w:p w14:paraId="5E11EF24" w14:textId="77777777" w:rsidR="00E12AF1" w:rsidRDefault="00000000">
      <w:pPr>
        <w:pStyle w:val="Titre2"/>
      </w:pPr>
      <w:bookmarkStart w:id="194" w:name="variable-importance-plots-vip"/>
      <w:bookmarkEnd w:id="157"/>
      <w:bookmarkEnd w:id="193"/>
      <w:r>
        <w:t>2.5 Variable Importance Plots (VIP)</w:t>
      </w:r>
    </w:p>
    <w:p w14:paraId="5E11EF25" w14:textId="77777777" w:rsidR="00E12AF1" w:rsidRDefault="00000000">
      <w:pPr>
        <w:pStyle w:val="FirstParagraph"/>
      </w:pPr>
      <w:r>
        <w:t>Variable Importance Plots (VIP) serve as a method to identify which predictors are important for predicting a specific class. Out of the twenty one predictors utilized in this study, Variable Importance in Projection (VIP) was computed only for the raw and standardized values of the 10 spectral bands captured by the MicaSense camera.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5E11EF26" w14:textId="5206E7D5" w:rsidR="00E12AF1" w:rsidRDefault="00000000">
      <w:pPr>
        <w:pStyle w:val="Titre2"/>
      </w:pPr>
      <w:bookmarkStart w:id="195" w:name="X9ed14f3ae1aa0bfb80a0994102bf58766751137"/>
      <w:bookmarkEnd w:id="194"/>
      <w:r>
        <w:t xml:space="preserve">2.6 Impact of the </w:t>
      </w:r>
      <w:del w:id="196" w:author="Ana Sousa" w:date="2024-04-26T12:40:00Z">
        <w:r w:rsidDel="00313039">
          <w:delText xml:space="preserve">percent </w:delText>
        </w:r>
      </w:del>
      <w:ins w:id="197" w:author="Ana Sousa" w:date="2024-04-26T12:41:00Z">
        <w:r w:rsidR="00313039">
          <w:t xml:space="preserve">vegetation </w:t>
        </w:r>
      </w:ins>
      <w:r>
        <w:t>cover on the prediction</w:t>
      </w:r>
    </w:p>
    <w:p w14:paraId="5E11EF27" w14:textId="6D00E050" w:rsidR="00E12AF1" w:rsidRDefault="00000000">
      <w:pPr>
        <w:pStyle w:val="FirstParagraph"/>
      </w:pPr>
      <w:r>
        <w:t>The key aspect of the workflow adopted in the present study is the mapping of specific areas at two different altitudes (12</w:t>
      </w:r>
      <w:ins w:id="198" w:author="Ana Sousa" w:date="2024-04-26T12:40:00Z">
        <w:r w:rsidR="00313039">
          <w:t xml:space="preserve"> </w:t>
        </w:r>
      </w:ins>
      <w:r>
        <w:t>m and 120</w:t>
      </w:r>
      <w:ins w:id="199" w:author="Ana Sousa" w:date="2024-04-26T12:40:00Z">
        <w:r w:rsidR="00313039">
          <w:t xml:space="preserve"> </w:t>
        </w:r>
      </w:ins>
      <w:r>
        <w:t>m), resulting in two distinct resolutions for the same area (8</w:t>
      </w:r>
      <w:ins w:id="200" w:author="Ana Sousa" w:date="2024-04-26T12:41:00Z">
        <w:r w:rsidR="00313039">
          <w:t xml:space="preserve"> </w:t>
        </w:r>
      </w:ins>
      <w:r>
        <w:t>mm and 80</w:t>
      </w:r>
      <w:ins w:id="201" w:author="Ana Sousa" w:date="2024-04-26T12:41:00Z">
        <w:r w:rsidR="00313039">
          <w:t xml:space="preserve"> </w:t>
        </w:r>
      </w:ins>
      <w:r>
        <w:t xml:space="preserve">mm). The predictions made on the high-resolution flight can be used to estimate the </w:t>
      </w:r>
      <w:del w:id="202" w:author="Ana Sousa" w:date="2024-04-26T12:41:00Z">
        <w:r w:rsidDel="00313039">
          <w:delText xml:space="preserve">percent </w:delText>
        </w:r>
      </w:del>
      <w:r>
        <w:t xml:space="preserve">cover </w:t>
      </w:r>
      <w:ins w:id="203" w:author="Ana Sousa" w:date="2024-04-26T12:41:00Z">
        <w:r w:rsidR="00313039">
          <w:t xml:space="preserve">(percentage, %) </w:t>
        </w:r>
      </w:ins>
      <w:r>
        <w:t xml:space="preserve">of each vegetation class for every pixel of the lower resolution flight. Consequently, for each pixel of the high-altitude flights, </w:t>
      </w:r>
      <w:del w:id="204" w:author="Ana Sousa" w:date="2024-04-26T12:42:00Z">
        <w:r w:rsidDel="00313039">
          <w:delText xml:space="preserve">percent </w:delText>
        </w:r>
      </w:del>
      <w:r>
        <w:t>covers</w:t>
      </w:r>
      <w:ins w:id="205" w:author="Ana Sousa" w:date="2024-04-26T12:42:00Z">
        <w:r w:rsidR="00313039">
          <w:t xml:space="preserve"> (%)</w:t>
        </w:r>
      </w:ins>
      <w:r>
        <w:t xml:space="preserve"> of each vegetation class were obtained, and a kernel density plot was generated. This plot provides a visual representation of the behavior of the model in different vegetation percent cover scenarios.</w:t>
      </w:r>
    </w:p>
    <w:p w14:paraId="5E11EF28" w14:textId="77777777" w:rsidR="00E12AF1" w:rsidRDefault="00000000">
      <w:pPr>
        <w:pStyle w:val="Titre1"/>
      </w:pPr>
      <w:bookmarkStart w:id="206" w:name="results"/>
      <w:bookmarkEnd w:id="89"/>
      <w:bookmarkEnd w:id="195"/>
      <w:r>
        <w:t>3. Results</w:t>
      </w:r>
    </w:p>
    <w:p w14:paraId="5E11EF29" w14:textId="77777777" w:rsidR="00E12AF1" w:rsidRDefault="00000000">
      <w:pPr>
        <w:pStyle w:val="Titre2"/>
      </w:pPr>
      <w:bookmarkStart w:id="207" w:name="classification"/>
      <w:r>
        <w:t>3.1 Classification</w:t>
      </w:r>
    </w:p>
    <w:p w14:paraId="5E11EF2A" w14:textId="1397420E" w:rsidR="00E12AF1" w:rsidRDefault="00000000">
      <w:pPr>
        <w:pStyle w:val="FirstParagraph"/>
      </w:pPr>
      <w:r>
        <w:t>The nine drone flights were utilized to produce a total of nine prediction maps, each of them associated with a probability map that indicates the probability of the selected class for every pixel. The low-altitude flight conducted in Gafanha, Portugal, represents the site with the highest complexity (</w:t>
      </w:r>
      <w:hyperlink w:anchor="fig-GafLow">
        <w:r>
          <w:rPr>
            <w:rStyle w:val="Lienhypertexte"/>
          </w:rPr>
          <w:t>Figure 4</w:t>
        </w:r>
      </w:hyperlink>
      <w:r>
        <w:t xml:space="preserve">). Among the five vegetation classes on which the model was trained, four were present on this site, with Chlorophyceae and Rhodophyceae mixed with the seagrass meadow. There was also Bacillariophyceae forming biofilms on parts of </w:t>
      </w:r>
      <w:ins w:id="208" w:author="Ana Sousa" w:date="2024-04-26T12:43:00Z">
        <w:r w:rsidR="00BB3793">
          <w:t xml:space="preserve">bare </w:t>
        </w:r>
      </w:ins>
      <w:r>
        <w:t xml:space="preserve">sediment surface. Although the seagrass bed was solely composed of </w:t>
      </w:r>
      <w:r>
        <w:rPr>
          <w:i/>
          <w:iCs/>
        </w:rPr>
        <w:t>Nanozostera noltei</w:t>
      </w:r>
      <w:r>
        <w:t>, various colors of this specie</w:t>
      </w:r>
      <w:ins w:id="209" w:author="Ana Sousa" w:date="2024-04-26T12:43:00Z">
        <w:r w:rsidR="00BB3793">
          <w:t>s</w:t>
        </w:r>
      </w:ins>
      <w:r>
        <w:t xml:space="preserve"> could be observed from dark green (corresponding to healthy leaves) to whitish/brown (when leaves were discolored having lost their pigmentation). Regardless of color, Magnoliopsida pixels were accurately predicted by the model.</w:t>
      </w:r>
    </w:p>
    <w:tbl>
      <w:tblPr>
        <w:tblStyle w:val="Table"/>
        <w:tblW w:w="5000" w:type="pct"/>
        <w:tblLayout w:type="fixed"/>
        <w:tblLook w:val="0000" w:firstRow="0" w:lastRow="0" w:firstColumn="0" w:lastColumn="0" w:noHBand="0" w:noVBand="0"/>
      </w:tblPr>
      <w:tblGrid>
        <w:gridCol w:w="9360"/>
      </w:tblGrid>
      <w:tr w:rsidR="00E12AF1" w14:paraId="5E11EF2D" w14:textId="77777777">
        <w:tc>
          <w:tcPr>
            <w:tcW w:w="7920" w:type="dxa"/>
          </w:tcPr>
          <w:p w14:paraId="5E11EF2B" w14:textId="77777777" w:rsidR="00E12AF1" w:rsidRDefault="00000000">
            <w:pPr>
              <w:pStyle w:val="Compact"/>
              <w:jc w:val="center"/>
            </w:pPr>
            <w:bookmarkStart w:id="210" w:name="fig-GafLow"/>
            <w:bookmarkStart w:id="211" w:name="cell-fig-GafLow"/>
            <w:r>
              <w:rPr>
                <w:noProof/>
              </w:rPr>
              <w:lastRenderedPageBreak/>
              <w:drawing>
                <wp:inline distT="0" distB="0" distL="0" distR="0" wp14:anchorId="5E11EFBA" wp14:editId="5E11EFBB">
                  <wp:extent cx="5334000" cy="280312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Low_res/Maps%20Pred/FigX-Gaf_Low_Pred.png"/>
                          <pic:cNvPicPr>
                            <a:picLocks noChangeAspect="1" noChangeArrowheads="1"/>
                          </pic:cNvPicPr>
                        </pic:nvPicPr>
                        <pic:blipFill>
                          <a:blip r:embed="rId16"/>
                          <a:stretch>
                            <a:fillRect/>
                          </a:stretch>
                        </pic:blipFill>
                        <pic:spPr bwMode="auto">
                          <a:xfrm>
                            <a:off x="0" y="0"/>
                            <a:ext cx="5334000" cy="2803128"/>
                          </a:xfrm>
                          <a:prstGeom prst="rect">
                            <a:avLst/>
                          </a:prstGeom>
                          <a:noFill/>
                          <a:ln w="9525">
                            <a:noFill/>
                            <a:headEnd/>
                            <a:tailEnd/>
                          </a:ln>
                        </pic:spPr>
                      </pic:pic>
                    </a:graphicData>
                  </a:graphic>
                </wp:inline>
              </w:drawing>
            </w:r>
          </w:p>
          <w:p w14:paraId="5E11EF2C" w14:textId="73BA40C2" w:rsidR="00E12AF1" w:rsidRDefault="00000000">
            <w:pPr>
              <w:pStyle w:val="ImageCaption"/>
              <w:spacing w:before="200"/>
            </w:pPr>
            <w:r>
              <w:t>Figure 4: RGB orthomosaic (Left) and Prediction (Right) of the low altitude flight of Gafanha, Portugal. The total extent of this flight was 3000</w:t>
            </w:r>
            <w:ins w:id="212" w:author="Ana Sousa" w:date="2024-04-26T12:44:00Z">
              <w:r w:rsidR="002D6045">
                <w:t xml:space="preserve"> </w:t>
              </w:r>
            </w:ins>
            <w:r>
              <w:t>m² with a resolution of 8 mm per pixel. Background colors indicate intertidal area (Light Green) and land area (Light Grey). The zoom covers an area equivalent to a 10-meter Sentinel-2 pixel size.</w:t>
            </w:r>
          </w:p>
        </w:tc>
        <w:bookmarkEnd w:id="210"/>
      </w:tr>
    </w:tbl>
    <w:bookmarkEnd w:id="211"/>
    <w:p w14:paraId="5E11EF2E" w14:textId="7A2F7FBA" w:rsidR="00E12AF1" w:rsidRDefault="00000000">
      <w:pPr>
        <w:pStyle w:val="Corpsdetexte"/>
      </w:pPr>
      <w:r>
        <w:t>The high-altitude flight over Gafanha covered a total area of approximately 1 km² (</w:t>
      </w:r>
      <w:hyperlink w:anchor="fig-GafHigh">
        <w:r>
          <w:rPr>
            <w:rStyle w:val="Lienhypertexte"/>
          </w:rPr>
          <w:t>Figure 5</w:t>
        </w:r>
      </w:hyperlink>
      <w:r>
        <w:t>).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w:t>
      </w:r>
      <w:commentRangeStart w:id="213"/>
      <w:r>
        <w:t xml:space="preserve"> In the northern part of the site and near the land edges, patches of the </w:t>
      </w:r>
      <w:proofErr w:type="spellStart"/>
      <w:r>
        <w:t>schorre</w:t>
      </w:r>
      <w:proofErr w:type="spellEnd"/>
      <w:r>
        <w:t xml:space="preserve"> angiosperm </w:t>
      </w:r>
      <w:ins w:id="214" w:author="Ana Sousa" w:date="2024-04-26T12:47:00Z">
        <w:r w:rsidR="002D6045" w:rsidRPr="002D6045">
          <w:rPr>
            <w:i/>
            <w:iCs/>
            <w:rPrChange w:id="215" w:author="Ana Sousa" w:date="2024-04-26T12:48:00Z">
              <w:rPr/>
            </w:rPrChange>
          </w:rPr>
          <w:t>Sporobolus maritimus</w:t>
        </w:r>
        <w:r w:rsidR="002D6045">
          <w:t xml:space="preserve"> </w:t>
        </w:r>
      </w:ins>
      <w:ins w:id="216" w:author="Ana Sousa" w:date="2024-04-26T12:48:00Z">
        <w:r w:rsidR="002D6045">
          <w:t xml:space="preserve">(syn. </w:t>
        </w:r>
      </w:ins>
      <w:r>
        <w:rPr>
          <w:i/>
          <w:iCs/>
        </w:rPr>
        <w:t xml:space="preserve">Spartina </w:t>
      </w:r>
      <w:del w:id="217" w:author="Ana Sousa" w:date="2024-04-26T12:48:00Z">
        <w:r w:rsidDel="002D6045">
          <w:rPr>
            <w:i/>
            <w:iCs/>
          </w:rPr>
          <w:delText>sp</w:delText>
        </w:r>
      </w:del>
      <w:ins w:id="218" w:author="Ana Sousa" w:date="2024-04-26T12:48:00Z">
        <w:r w:rsidR="002D6045">
          <w:rPr>
            <w:i/>
            <w:iCs/>
          </w:rPr>
          <w:t>maritima</w:t>
        </w:r>
        <w:r w:rsidR="002D6045" w:rsidRPr="002D6045">
          <w:rPr>
            <w:rPrChange w:id="219" w:author="Ana Sousa" w:date="2024-04-26T12:48:00Z">
              <w:rPr>
                <w:i/>
                <w:iCs/>
              </w:rPr>
            </w:rPrChange>
          </w:rPr>
          <w:t>)</w:t>
        </w:r>
      </w:ins>
      <w:del w:id="220" w:author="Ana Sousa" w:date="2024-04-26T12:48:00Z">
        <w:r w:rsidDel="002D6045">
          <w:rPr>
            <w:i/>
            <w:iCs/>
          </w:rPr>
          <w:delText>.</w:delText>
        </w:r>
      </w:del>
      <w:r>
        <w:t xml:space="preserve"> were misclassified, either as Magnoliopsida or as </w:t>
      </w:r>
      <w:proofErr w:type="spellStart"/>
      <w:r>
        <w:t>Phaeophyceae</w:t>
      </w:r>
      <w:proofErr w:type="spellEnd"/>
      <w:r>
        <w:t>.</w:t>
      </w:r>
      <w:commentRangeEnd w:id="213"/>
      <w:r w:rsidR="002C4B9A">
        <w:rPr>
          <w:rStyle w:val="Marquedecommentaire"/>
        </w:rPr>
        <w:commentReference w:id="213"/>
      </w:r>
    </w:p>
    <w:tbl>
      <w:tblPr>
        <w:tblStyle w:val="Table"/>
        <w:tblW w:w="5000" w:type="pct"/>
        <w:tblLayout w:type="fixed"/>
        <w:tblLook w:val="0000" w:firstRow="0" w:lastRow="0" w:firstColumn="0" w:lastColumn="0" w:noHBand="0" w:noVBand="0"/>
      </w:tblPr>
      <w:tblGrid>
        <w:gridCol w:w="9360"/>
      </w:tblGrid>
      <w:tr w:rsidR="00E12AF1" w14:paraId="5E11EF31" w14:textId="77777777">
        <w:tc>
          <w:tcPr>
            <w:tcW w:w="7920" w:type="dxa"/>
          </w:tcPr>
          <w:p w14:paraId="5E11EF2F" w14:textId="77777777" w:rsidR="00E12AF1" w:rsidRDefault="00000000">
            <w:pPr>
              <w:pStyle w:val="Compact"/>
              <w:jc w:val="center"/>
            </w:pPr>
            <w:bookmarkStart w:id="221" w:name="fig-GafHigh"/>
            <w:bookmarkStart w:id="222" w:name="cell-fig-GafHigh"/>
            <w:r>
              <w:rPr>
                <w:noProof/>
              </w:rPr>
              <w:lastRenderedPageBreak/>
              <w:drawing>
                <wp:inline distT="0" distB="0" distL="0" distR="0" wp14:anchorId="5E11EFBC" wp14:editId="5E11EFBD">
                  <wp:extent cx="3899197" cy="3333431"/>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Figures/Low_res/Maps%20Pred/FigX-Gaf_High_Pred.png"/>
                          <pic:cNvPicPr>
                            <a:picLocks noChangeAspect="1" noChangeArrowheads="1"/>
                          </pic:cNvPicPr>
                        </pic:nvPicPr>
                        <pic:blipFill>
                          <a:blip r:embed="rId17"/>
                          <a:stretch>
                            <a:fillRect/>
                          </a:stretch>
                        </pic:blipFill>
                        <pic:spPr bwMode="auto">
                          <a:xfrm>
                            <a:off x="0" y="0"/>
                            <a:ext cx="3899197" cy="3333431"/>
                          </a:xfrm>
                          <a:prstGeom prst="rect">
                            <a:avLst/>
                          </a:prstGeom>
                          <a:noFill/>
                          <a:ln w="9525">
                            <a:noFill/>
                            <a:headEnd/>
                            <a:tailEnd/>
                          </a:ln>
                        </pic:spPr>
                      </pic:pic>
                    </a:graphicData>
                  </a:graphic>
                </wp:inline>
              </w:drawing>
            </w:r>
          </w:p>
          <w:p w14:paraId="5E11EF30" w14:textId="77777777" w:rsidR="00E12AF1" w:rsidRDefault="00000000">
            <w:pPr>
              <w:pStyle w:val="ImageCaption"/>
              <w:spacing w:before="200"/>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 </w:t>
            </w:r>
            <w:hyperlink w:anchor="fig-GafLow">
              <w:r>
                <w:rPr>
                  <w:rStyle w:val="Lienhypertexte"/>
                </w:rPr>
                <w:t>Figure 4</w:t>
              </w:r>
            </w:hyperlink>
            <w:r>
              <w:t>. The zoom covers an area equivalent to a 10-meter Sentinel-2 pixel size.</w:t>
            </w:r>
          </w:p>
        </w:tc>
        <w:bookmarkEnd w:id="221"/>
      </w:tr>
    </w:tbl>
    <w:bookmarkEnd w:id="222"/>
    <w:p w14:paraId="5E11EF32" w14:textId="539AB082" w:rsidR="00E12AF1" w:rsidRDefault="00000000">
      <w:pPr>
        <w:pStyle w:val="Corpsdetexte"/>
      </w:pPr>
      <w:r>
        <w:t xml:space="preserve">Among the </w:t>
      </w:r>
      <w:proofErr w:type="gramStart"/>
      <w:r>
        <w:t>high altitude</w:t>
      </w:r>
      <w:proofErr w:type="gramEnd"/>
      <w:r>
        <w:t xml:space="preserve"> flights, the one acquired over the inner </w:t>
      </w:r>
      <w:ins w:id="223" w:author="Ana Sousa" w:date="2024-04-26T12:49:00Z">
        <w:r w:rsidR="008523D5">
          <w:t xml:space="preserve">part </w:t>
        </w:r>
      </w:ins>
      <w:del w:id="224" w:author="Ana Sousa" w:date="2024-04-26T12:49:00Z">
        <w:r w:rsidDel="008523D5">
          <w:delText xml:space="preserve">lagoon </w:delText>
        </w:r>
      </w:del>
      <w:r>
        <w:t xml:space="preserve">of the Ria de Aveiro </w:t>
      </w:r>
      <w:ins w:id="225" w:author="Ana Sousa" w:date="2024-04-26T12:49:00Z">
        <w:r w:rsidR="008523D5">
          <w:t xml:space="preserve">coastal lagoon </w:t>
        </w:r>
      </w:ins>
      <w:r>
        <w:t>covered the largest area with approximately 1.5 km² (</w:t>
      </w:r>
      <w:hyperlink w:anchor="fig-Boat">
        <w:r>
          <w:rPr>
            <w:rStyle w:val="Lienhypertexte"/>
          </w:rPr>
          <w:t>Figure 6</w:t>
        </w:r>
      </w:hyperlink>
      <w:r>
        <w:t xml:space="preserve">). This site was dominated by seagrass and the red macroalgae </w:t>
      </w:r>
      <w:r>
        <w:rPr>
          <w:i/>
          <w:iCs/>
        </w:rPr>
        <w:t>Gracilaria vermicullophyla</w:t>
      </w:r>
      <w:r>
        <w:t>. The classification provided consistent results, with a patchy seagrass meadow mixed with red macroalgae on the eastern part of the site. As shown in the zoom (</w:t>
      </w:r>
      <w:hyperlink w:anchor="fig-Boat">
        <w:r>
          <w:rPr>
            <w:rStyle w:val="Lienhypertexte"/>
          </w:rPr>
          <w:t>Figure 6</w:t>
        </w:r>
      </w:hyperlink>
      <w:r>
        <w:t>), the edges of the meadow were colonized by green macroalgae</w:t>
      </w:r>
      <w:ins w:id="226" w:author="Ana Sousa" w:date="2024-04-26T12:52:00Z">
        <w:r w:rsidR="008523D5">
          <w:t xml:space="preserve"> (</w:t>
        </w:r>
        <w:r w:rsidR="008523D5" w:rsidRPr="008523D5">
          <w:rPr>
            <w:i/>
            <w:iCs/>
            <w:rPrChange w:id="227" w:author="Ana Sousa" w:date="2024-04-26T12:52:00Z">
              <w:rPr/>
            </w:rPrChange>
          </w:rPr>
          <w:t>Ulva</w:t>
        </w:r>
        <w:r w:rsidR="008523D5">
          <w:t xml:space="preserve"> sp.).</w:t>
        </w:r>
      </w:ins>
    </w:p>
    <w:tbl>
      <w:tblPr>
        <w:tblStyle w:val="Table"/>
        <w:tblW w:w="5000" w:type="pct"/>
        <w:tblLayout w:type="fixed"/>
        <w:tblLook w:val="0000" w:firstRow="0" w:lastRow="0" w:firstColumn="0" w:lastColumn="0" w:noHBand="0" w:noVBand="0"/>
      </w:tblPr>
      <w:tblGrid>
        <w:gridCol w:w="9360"/>
      </w:tblGrid>
      <w:tr w:rsidR="00E12AF1" w14:paraId="5E11EF35" w14:textId="77777777">
        <w:tc>
          <w:tcPr>
            <w:tcW w:w="7920" w:type="dxa"/>
          </w:tcPr>
          <w:p w14:paraId="5E11EF33" w14:textId="77777777" w:rsidR="00E12AF1" w:rsidRDefault="00000000">
            <w:pPr>
              <w:pStyle w:val="Compact"/>
              <w:jc w:val="center"/>
            </w:pPr>
            <w:bookmarkStart w:id="228" w:name="fig-Boat"/>
            <w:bookmarkStart w:id="229" w:name="cell-fig-Boat"/>
            <w:r>
              <w:rPr>
                <w:noProof/>
              </w:rPr>
              <w:lastRenderedPageBreak/>
              <w:drawing>
                <wp:inline distT="0" distB="0" distL="0" distR="0" wp14:anchorId="5E11EFBE" wp14:editId="5E11EFBF">
                  <wp:extent cx="2587232" cy="3425177"/>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Figures/Low_res/Maps%20Pred/FigX-Boat_Pred.png"/>
                          <pic:cNvPicPr>
                            <a:picLocks noChangeAspect="1" noChangeArrowheads="1"/>
                          </pic:cNvPicPr>
                        </pic:nvPicPr>
                        <pic:blipFill>
                          <a:blip r:embed="rId18"/>
                          <a:stretch>
                            <a:fillRect/>
                          </a:stretch>
                        </pic:blipFill>
                        <pic:spPr bwMode="auto">
                          <a:xfrm>
                            <a:off x="0" y="0"/>
                            <a:ext cx="2587232" cy="3425177"/>
                          </a:xfrm>
                          <a:prstGeom prst="rect">
                            <a:avLst/>
                          </a:prstGeom>
                          <a:noFill/>
                          <a:ln w="9525">
                            <a:noFill/>
                            <a:headEnd/>
                            <a:tailEnd/>
                          </a:ln>
                        </pic:spPr>
                      </pic:pic>
                    </a:graphicData>
                  </a:graphic>
                </wp:inline>
              </w:drawing>
            </w:r>
          </w:p>
          <w:p w14:paraId="5E11EF34" w14:textId="77777777" w:rsidR="00E12AF1" w:rsidRDefault="00000000">
            <w:pPr>
              <w:pStyle w:val="ImageCaption"/>
              <w:spacing w:before="200"/>
            </w:pPr>
            <w:r>
              <w:t>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tc>
        <w:bookmarkEnd w:id="228"/>
      </w:tr>
    </w:tbl>
    <w:bookmarkEnd w:id="229"/>
    <w:p w14:paraId="5E11EF36" w14:textId="6C831B10" w:rsidR="00E12AF1" w:rsidRDefault="00000000">
      <w:pPr>
        <w:pStyle w:val="Corpsdetexte"/>
      </w:pPr>
      <w:r>
        <w:t>The flight over L’Epine in Noirmoutier Island, France (</w:t>
      </w:r>
      <w:hyperlink w:anchor="fig-Dike">
        <w:r>
          <w:rPr>
            <w:rStyle w:val="Lienhypertexte"/>
          </w:rPr>
          <w:t>Figure 7</w:t>
        </w:r>
      </w:hyperlink>
      <w:r>
        <w:t xml:space="preserve">) was conducted near a dike, which crossed the northern part of the site from west to east. Alongside this dike, brown algae </w:t>
      </w:r>
      <w:del w:id="230" w:author="Ana Sousa" w:date="2024-04-26T12:53:00Z">
        <w:r w:rsidDel="008523D5">
          <w:delText xml:space="preserve">for </w:delText>
        </w:r>
      </w:del>
      <w:ins w:id="231" w:author="Ana Sousa" w:date="2024-04-26T12:53:00Z">
        <w:r w:rsidR="008523D5">
          <w:t xml:space="preserve">of </w:t>
        </w:r>
      </w:ins>
      <w:r>
        <w:t xml:space="preserve">the order </w:t>
      </w:r>
      <w:proofErr w:type="spellStart"/>
      <w:r>
        <w:t>Fucales</w:t>
      </w:r>
      <w:proofErr w:type="spellEnd"/>
      <w:r>
        <w:t xml:space="preserve"> (</w:t>
      </w:r>
      <w:r>
        <w:rPr>
          <w:i/>
          <w:iCs/>
        </w:rPr>
        <w:t>Fucus spp.</w:t>
      </w:r>
      <w:r>
        <w:t xml:space="preserve">, </w:t>
      </w:r>
      <w:r>
        <w:rPr>
          <w:i/>
          <w:iCs/>
        </w:rPr>
        <w:t>Ascophyllum nodosum</w:t>
      </w:r>
      <w:r>
        <w:t>) were attached to sparse rocks and stranded green algae (</w:t>
      </w:r>
      <w:r>
        <w:rPr>
          <w:i/>
          <w:iCs/>
        </w:rPr>
        <w:t>Ulva spp.</w:t>
      </w:r>
      <w:r>
        <w:t>) could be observed</w:t>
      </w:r>
      <w:ins w:id="232" w:author="Ana Sousa" w:date="2024-04-26T12:53:00Z">
        <w:r w:rsidR="008523D5">
          <w:t>.</w:t>
        </w:r>
      </w:ins>
      <w:r>
        <w:t xml:space="preserve"> Despite the high mixture between Chlorophyceae and Magnoliopsida these two classes were correctly discriminated by the classifier.</w:t>
      </w:r>
    </w:p>
    <w:tbl>
      <w:tblPr>
        <w:tblStyle w:val="Table"/>
        <w:tblW w:w="5000" w:type="pct"/>
        <w:tblLayout w:type="fixed"/>
        <w:tblLook w:val="0000" w:firstRow="0" w:lastRow="0" w:firstColumn="0" w:lastColumn="0" w:noHBand="0" w:noVBand="0"/>
      </w:tblPr>
      <w:tblGrid>
        <w:gridCol w:w="9360"/>
      </w:tblGrid>
      <w:tr w:rsidR="00E12AF1" w14:paraId="5E11EF39" w14:textId="77777777">
        <w:tc>
          <w:tcPr>
            <w:tcW w:w="7920" w:type="dxa"/>
          </w:tcPr>
          <w:p w14:paraId="5E11EF37" w14:textId="77777777" w:rsidR="00E12AF1" w:rsidRDefault="00000000">
            <w:pPr>
              <w:pStyle w:val="Compact"/>
              <w:jc w:val="center"/>
            </w:pPr>
            <w:bookmarkStart w:id="233" w:name="fig-Dike"/>
            <w:bookmarkStart w:id="234" w:name="cell-fig-Dike"/>
            <w:r>
              <w:rPr>
                <w:noProof/>
              </w:rPr>
              <w:lastRenderedPageBreak/>
              <w:drawing>
                <wp:inline distT="0" distB="0" distL="0" distR="0" wp14:anchorId="5E11EFC0" wp14:editId="5E11EFC1">
                  <wp:extent cx="3293674" cy="2752374"/>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Low_res/Maps%20Pred/FigX-Dike_Pred.png"/>
                          <pic:cNvPicPr>
                            <a:picLocks noChangeAspect="1" noChangeArrowheads="1"/>
                          </pic:cNvPicPr>
                        </pic:nvPicPr>
                        <pic:blipFill>
                          <a:blip r:embed="rId19"/>
                          <a:stretch>
                            <a:fillRect/>
                          </a:stretch>
                        </pic:blipFill>
                        <pic:spPr bwMode="auto">
                          <a:xfrm>
                            <a:off x="0" y="0"/>
                            <a:ext cx="3293674" cy="2752374"/>
                          </a:xfrm>
                          <a:prstGeom prst="rect">
                            <a:avLst/>
                          </a:prstGeom>
                          <a:noFill/>
                          <a:ln w="9525">
                            <a:noFill/>
                            <a:headEnd/>
                            <a:tailEnd/>
                          </a:ln>
                        </pic:spPr>
                      </pic:pic>
                    </a:graphicData>
                  </a:graphic>
                </wp:inline>
              </w:drawing>
            </w:r>
          </w:p>
          <w:p w14:paraId="5E11EF38" w14:textId="77777777" w:rsidR="00E12AF1" w:rsidRDefault="00000000">
            <w:pPr>
              <w:pStyle w:val="ImageCaption"/>
              <w:spacing w:before="200"/>
            </w:pPr>
            <w:r>
              <w:t>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tc>
        <w:bookmarkEnd w:id="233"/>
      </w:tr>
    </w:tbl>
    <w:p w14:paraId="5E11EF3A" w14:textId="77777777" w:rsidR="00E12AF1" w:rsidRDefault="00000000">
      <w:pPr>
        <w:pStyle w:val="Titre2"/>
      </w:pPr>
      <w:bookmarkStart w:id="235" w:name="validation-1"/>
      <w:bookmarkEnd w:id="207"/>
      <w:bookmarkEnd w:id="234"/>
      <w:r>
        <w:t>3.2 Validation</w:t>
      </w:r>
    </w:p>
    <w:p w14:paraId="5E11EF3B" w14:textId="77777777" w:rsidR="00E12AF1" w:rsidRDefault="00000000">
      <w:pPr>
        <w:pStyle w:val="Titre3"/>
      </w:pPr>
      <w:bookmarkStart w:id="236" w:name="Xf1ee785dcb5d546ca07f6c913dc8f3105a0e5cf"/>
      <w:r>
        <w:t>3.2.1 Reflectance comparison between the two different altitudes</w:t>
      </w:r>
    </w:p>
    <w:tbl>
      <w:tblPr>
        <w:tblStyle w:val="Table"/>
        <w:tblW w:w="5000" w:type="pct"/>
        <w:tblLayout w:type="fixed"/>
        <w:tblLook w:val="0000" w:firstRow="0" w:lastRow="0" w:firstColumn="0" w:lastColumn="0" w:noHBand="0" w:noVBand="0"/>
      </w:tblPr>
      <w:tblGrid>
        <w:gridCol w:w="9360"/>
      </w:tblGrid>
      <w:tr w:rsidR="00E12AF1" w14:paraId="5E11EF3E" w14:textId="77777777">
        <w:tc>
          <w:tcPr>
            <w:tcW w:w="7920" w:type="dxa"/>
          </w:tcPr>
          <w:p w14:paraId="5E11EF3C" w14:textId="77777777" w:rsidR="00E12AF1" w:rsidRDefault="00000000">
            <w:pPr>
              <w:pStyle w:val="Compact"/>
              <w:jc w:val="center"/>
            </w:pPr>
            <w:bookmarkStart w:id="237" w:name="fig-CompareRef"/>
            <w:bookmarkStart w:id="238" w:name="cell-fig-CompareRef"/>
            <w:r>
              <w:rPr>
                <w:noProof/>
              </w:rPr>
              <w:drawing>
                <wp:inline distT="0" distB="0" distL="0" distR="0" wp14:anchorId="5E11EFC2" wp14:editId="5E11EFC3">
                  <wp:extent cx="5334000" cy="229056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Figures/High_res/Compare_reflectance_both.png"/>
                          <pic:cNvPicPr>
                            <a:picLocks noChangeAspect="1" noChangeArrowheads="1"/>
                          </pic:cNvPicPr>
                        </pic:nvPicPr>
                        <pic:blipFill>
                          <a:blip r:embed="rId20"/>
                          <a:stretch>
                            <a:fillRect/>
                          </a:stretch>
                        </pic:blipFill>
                        <pic:spPr bwMode="auto">
                          <a:xfrm>
                            <a:off x="0" y="0"/>
                            <a:ext cx="5334000" cy="2290564"/>
                          </a:xfrm>
                          <a:prstGeom prst="rect">
                            <a:avLst/>
                          </a:prstGeom>
                          <a:noFill/>
                          <a:ln w="9525">
                            <a:noFill/>
                            <a:headEnd/>
                            <a:tailEnd/>
                          </a:ln>
                        </pic:spPr>
                      </pic:pic>
                    </a:graphicData>
                  </a:graphic>
                </wp:inline>
              </w:drawing>
            </w:r>
          </w:p>
          <w:p w14:paraId="5E11EF3D" w14:textId="77777777" w:rsidR="00E12AF1" w:rsidRDefault="00000000">
            <w:pPr>
              <w:pStyle w:val="ImageCaption"/>
              <w:spacing w:before="200"/>
            </w:pPr>
            <w:r>
              <w:t>Figure 8: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Equation 1</w:t>
              </w:r>
            </w:hyperlink>
            <w:r>
              <w:t>).</w:t>
            </w:r>
          </w:p>
        </w:tc>
        <w:bookmarkEnd w:id="237"/>
      </w:tr>
    </w:tbl>
    <w:bookmarkEnd w:id="238"/>
    <w:p w14:paraId="5E11EF3F" w14:textId="639B5820" w:rsidR="00E12AF1" w:rsidRDefault="00000000">
      <w:pPr>
        <w:pStyle w:val="Corpsdetexte"/>
      </w:pPr>
      <w:r>
        <w:t>In this study, a key innovation lies in the utilization of drone flights at two different altitudes (12</w:t>
      </w:r>
      <w:ins w:id="239" w:author="Ana Sousa" w:date="2024-04-26T12:54:00Z">
        <w:r w:rsidR="002C4B9A">
          <w:t xml:space="preserve"> </w:t>
        </w:r>
      </w:ins>
      <w:r>
        <w:t>m and 120</w:t>
      </w:r>
      <w:ins w:id="240" w:author="Ana Sousa" w:date="2024-04-26T12:54:00Z">
        <w:r w:rsidR="002C4B9A">
          <w:t xml:space="preserve"> </w:t>
        </w:r>
      </w:ins>
      <w:r>
        <w:t xml:space="preserve">m) for constructing the neural network model. The lower altitude </w:t>
      </w:r>
      <w:r>
        <w:lastRenderedPageBreak/>
        <w:t>flights (8</w:t>
      </w:r>
      <w:ins w:id="241" w:author="Ana Sousa" w:date="2024-04-26T12:55:00Z">
        <w:r w:rsidR="002C4B9A">
          <w:t xml:space="preserve"> </w:t>
        </w:r>
      </w:ins>
      <w:r>
        <w:t xml:space="preserve">mm spatial resolution) enabled precise selection of pure pixels to train the neural network model. This methodology implies a consistency between the reflectance of both altitudes. </w:t>
      </w:r>
      <w:hyperlink w:anchor="fig-CompareRef">
        <w:r>
          <w:rPr>
            <w:rStyle w:val="Lienhypertexte"/>
          </w:rPr>
          <w:t>Figure 8</w:t>
        </w:r>
      </w:hyperlink>
      <w:r>
        <w:t xml:space="preserve"> depicts the relationship between reflectance from a low and a high-altitude flights conducted over the same area. Overall there was a good agreement between the two altitudes. There was however a slight underestimation for raw reflectance values in the high-altitude flight, particularly for higher reflectance values (</w:t>
      </w:r>
      <w:hyperlink w:anchor="fig-CompareRef">
        <w:r>
          <w:rPr>
            <w:rStyle w:val="Lienhypertexte"/>
          </w:rPr>
          <w:t>Figure 8</w:t>
        </w:r>
      </w:hyperlink>
      <w:r>
        <w:t xml:space="preserve"> A). Since both flights were conducted over vegetation areas, the highest reflectance values correspond to the infrared part of the spectrum. This differen</w:t>
      </w:r>
      <w:ins w:id="242" w:author="Ana Sousa" w:date="2024-04-26T12:56:00Z">
        <w:r w:rsidR="002C4B9A">
          <w:t>ce</w:t>
        </w:r>
      </w:ins>
      <w:del w:id="243" w:author="Ana Sousa" w:date="2024-04-26T12:56:00Z">
        <w:r w:rsidDel="002C4B9A">
          <w:delText>t</w:delText>
        </w:r>
      </w:del>
      <w:r>
        <w:t xml:space="preserve"> is not present anymore when reflectance values of both flights have been standardized (</w:t>
      </w:r>
      <w:hyperlink w:anchor="eq-std">
        <w:r>
          <w:rPr>
            <w:rStyle w:val="Lienhypertexte"/>
          </w:rPr>
          <w:t>Equation 1</w:t>
        </w:r>
      </w:hyperlink>
      <w:r>
        <w:t xml:space="preserve"> ; </w:t>
      </w:r>
      <w:hyperlink w:anchor="fig-CompareRef">
        <w:r>
          <w:rPr>
            <w:rStyle w:val="Lienhypertexte"/>
          </w:rPr>
          <w:t>Figure 8</w:t>
        </w:r>
      </w:hyperlink>
      <w:r>
        <w:t xml:space="preserve"> B).</w:t>
      </w:r>
    </w:p>
    <w:p w14:paraId="5E11EF40" w14:textId="77777777" w:rsidR="00E12AF1" w:rsidRDefault="00000000">
      <w:pPr>
        <w:pStyle w:val="Titre3"/>
      </w:pPr>
      <w:bookmarkStart w:id="244" w:name="neural-network-classification-validation"/>
      <w:bookmarkEnd w:id="236"/>
      <w:r>
        <w:t>3.2.2 Neural network classification validation</w:t>
      </w:r>
    </w:p>
    <w:tbl>
      <w:tblPr>
        <w:tblStyle w:val="Table"/>
        <w:tblW w:w="5000" w:type="pct"/>
        <w:tblLayout w:type="fixed"/>
        <w:tblLook w:val="0000" w:firstRow="0" w:lastRow="0" w:firstColumn="0" w:lastColumn="0" w:noHBand="0" w:noVBand="0"/>
      </w:tblPr>
      <w:tblGrid>
        <w:gridCol w:w="9360"/>
      </w:tblGrid>
      <w:tr w:rsidR="00E12AF1" w14:paraId="5E11EF43" w14:textId="77777777">
        <w:tc>
          <w:tcPr>
            <w:tcW w:w="7920" w:type="dxa"/>
          </w:tcPr>
          <w:p w14:paraId="5E11EF41" w14:textId="77777777" w:rsidR="00E12AF1" w:rsidRDefault="00000000">
            <w:pPr>
              <w:pStyle w:val="Compact"/>
              <w:jc w:val="center"/>
            </w:pPr>
            <w:bookmarkStart w:id="245" w:name="fig-Validation"/>
            <w:bookmarkStart w:id="246" w:name="cell-fig-Validation"/>
            <w:r>
              <w:rPr>
                <w:noProof/>
              </w:rPr>
              <w:drawing>
                <wp:inline distT="0" distB="0" distL="0" distR="0" wp14:anchorId="5E11EFC4" wp14:editId="5E11EFC5">
                  <wp:extent cx="4339577" cy="3003146"/>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Low_res/Validation/ConfusionMatrixGlobal.png"/>
                          <pic:cNvPicPr>
                            <a:picLocks noChangeAspect="1" noChangeArrowheads="1"/>
                          </pic:cNvPicPr>
                        </pic:nvPicPr>
                        <pic:blipFill>
                          <a:blip r:embed="rId21"/>
                          <a:stretch>
                            <a:fillRect/>
                          </a:stretch>
                        </pic:blipFill>
                        <pic:spPr bwMode="auto">
                          <a:xfrm>
                            <a:off x="0" y="0"/>
                            <a:ext cx="4339577" cy="3003146"/>
                          </a:xfrm>
                          <a:prstGeom prst="rect">
                            <a:avLst/>
                          </a:prstGeom>
                          <a:noFill/>
                          <a:ln w="9525">
                            <a:noFill/>
                            <a:headEnd/>
                            <a:tailEnd/>
                          </a:ln>
                        </pic:spPr>
                      </pic:pic>
                    </a:graphicData>
                  </a:graphic>
                </wp:inline>
              </w:drawing>
            </w:r>
          </w:p>
          <w:p w14:paraId="5E11EF42" w14:textId="77777777" w:rsidR="00E12AF1" w:rsidRDefault="00000000">
            <w:pPr>
              <w:pStyle w:val="ImageCaption"/>
              <w:spacing w:before="200"/>
            </w:pPr>
            <w:r>
              <w:t>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245"/>
      </w:tr>
    </w:tbl>
    <w:bookmarkEnd w:id="246"/>
    <w:p w14:paraId="5E11EF44" w14:textId="76BB7DBF" w:rsidR="00E12AF1" w:rsidRDefault="00000000">
      <w:pPr>
        <w:pStyle w:val="Corpsdetexte"/>
      </w:pPr>
      <w:r>
        <w:t>A total of 536,000 pixels were used to validate the Neural Network classifier. The sites with the lowest and highest number of validation data were Gafanha Low (17316 pixels) and Marinha Lanzarote (159713 pixels), respectively. Model global accuracy was 94.26% with a Kappa coefficient of 0.92 (</w:t>
      </w:r>
      <w:hyperlink w:anchor="fig-Validation">
        <w:r>
          <w:rPr>
            <w:rStyle w:val="Lienhypertexte"/>
          </w:rPr>
          <w:t>Figure 9</w:t>
        </w:r>
      </w:hyperlink>
      <w:r>
        <w:t xml:space="preserve">). The lowest performing site was Gafanha High (global accuracy of 75.45%) whereas </w:t>
      </w:r>
      <w:proofErr w:type="spellStart"/>
      <w:r>
        <w:t>Matadu</w:t>
      </w:r>
      <w:ins w:id="247" w:author="Ana Sousa" w:date="2024-04-26T12:57:00Z">
        <w:r w:rsidR="002C4B9A">
          <w:t>ç</w:t>
        </w:r>
      </w:ins>
      <w:del w:id="248" w:author="Ana Sousa" w:date="2024-04-26T12:57:00Z">
        <w:r w:rsidDel="002C4B9A">
          <w:delText>c</w:delText>
        </w:r>
      </w:del>
      <w:r>
        <w:t>os</w:t>
      </w:r>
      <w:proofErr w:type="spellEnd"/>
      <w:r>
        <w:t xml:space="preserve"> was the site with the most accurate prediction (global accuracy of 98.05%). Overall, the classes Phaeophyceae, Magnoliopsida, Sediment and Rhodophyceae were correctly classified with a balanced accuracy of 1, 0.96, 0.96 and </w:t>
      </w:r>
      <w:r>
        <w:lastRenderedPageBreak/>
        <w:t>0.91 respectively. Bacillariophyceae was the least performing class (accuracy of 0.72 ) mainly due to the confusion with Magnoliopsida and Sediment.</w:t>
      </w:r>
    </w:p>
    <w:p w14:paraId="5E11EF45" w14:textId="77777777" w:rsidR="00E12AF1" w:rsidRDefault="00000000">
      <w:pPr>
        <w:pStyle w:val="Titre2"/>
      </w:pPr>
      <w:bookmarkStart w:id="249" w:name="variable-importance"/>
      <w:bookmarkEnd w:id="235"/>
      <w:bookmarkEnd w:id="244"/>
      <w:r>
        <w:t>3.3 Variable importance</w:t>
      </w:r>
    </w:p>
    <w:tbl>
      <w:tblPr>
        <w:tblStyle w:val="Table"/>
        <w:tblW w:w="5000" w:type="pct"/>
        <w:tblLayout w:type="fixed"/>
        <w:tblLook w:val="0000" w:firstRow="0" w:lastRow="0" w:firstColumn="0" w:lastColumn="0" w:noHBand="0" w:noVBand="0"/>
      </w:tblPr>
      <w:tblGrid>
        <w:gridCol w:w="9360"/>
      </w:tblGrid>
      <w:tr w:rsidR="00E12AF1" w14:paraId="5E11EF48" w14:textId="77777777">
        <w:tc>
          <w:tcPr>
            <w:tcW w:w="7920" w:type="dxa"/>
          </w:tcPr>
          <w:p w14:paraId="5E11EF46" w14:textId="77777777" w:rsidR="00E12AF1" w:rsidRDefault="00000000">
            <w:pPr>
              <w:pStyle w:val="Compact"/>
              <w:jc w:val="center"/>
            </w:pPr>
            <w:bookmarkStart w:id="250" w:name="fig-VIP"/>
            <w:bookmarkStart w:id="251" w:name="cell-fig-VIP"/>
            <w:r>
              <w:rPr>
                <w:noProof/>
              </w:rPr>
              <w:drawing>
                <wp:inline distT="0" distB="0" distL="0" distR="0" wp14:anchorId="5E11EFC6" wp14:editId="5E11EFC7">
                  <wp:extent cx="4721851" cy="3452701"/>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Low_res/VIP/Fig_VIP.png"/>
                          <pic:cNvPicPr>
                            <a:picLocks noChangeAspect="1" noChangeArrowheads="1"/>
                          </pic:cNvPicPr>
                        </pic:nvPicPr>
                        <pic:blipFill>
                          <a:blip r:embed="rId22"/>
                          <a:stretch>
                            <a:fillRect/>
                          </a:stretch>
                        </pic:blipFill>
                        <pic:spPr bwMode="auto">
                          <a:xfrm>
                            <a:off x="0" y="0"/>
                            <a:ext cx="4721851" cy="3452701"/>
                          </a:xfrm>
                          <a:prstGeom prst="rect">
                            <a:avLst/>
                          </a:prstGeom>
                          <a:noFill/>
                          <a:ln w="9525">
                            <a:noFill/>
                            <a:headEnd/>
                            <a:tailEnd/>
                          </a:ln>
                        </pic:spPr>
                      </pic:pic>
                    </a:graphicData>
                  </a:graphic>
                </wp:inline>
              </w:drawing>
            </w:r>
          </w:p>
          <w:p w14:paraId="5E11EF47" w14:textId="145374E9" w:rsidR="00E12AF1" w:rsidRDefault="00000000">
            <w:pPr>
              <w:pStyle w:val="ImageCaption"/>
              <w:spacing w:before="200"/>
            </w:pPr>
            <w:r>
              <w:t xml:space="preserve">Figure 10: Variable Importance of the Neural Network Classifier for each taxonomic class. The bigger the slice, the more important the variable for prediction of each class. The right plot shows the drone raw and standardized reflectance spectra of each class. Each slice represents the </w:t>
            </w:r>
            <w:commentRangeStart w:id="252"/>
            <w:r>
              <w:t>VIP</w:t>
            </w:r>
            <w:ins w:id="253" w:author="Ana Sousa" w:date="2024-04-26T12:58:00Z">
              <w:r w:rsidR="002C4B9A">
                <w:t xml:space="preserve"> (?)</w:t>
              </w:r>
              <w:commentRangeEnd w:id="252"/>
              <w:r w:rsidR="002C4B9A">
                <w:rPr>
                  <w:rStyle w:val="Marquedecommentaire"/>
                  <w:i w:val="0"/>
                </w:rPr>
                <w:commentReference w:id="252"/>
              </w:r>
            </w:ins>
            <w:r>
              <w:t xml:space="preserve"> of both raw and standardized reflectance combined.</w:t>
            </w:r>
          </w:p>
        </w:tc>
        <w:bookmarkEnd w:id="250"/>
      </w:tr>
    </w:tbl>
    <w:bookmarkEnd w:id="251"/>
    <w:p w14:paraId="5E11EF49" w14:textId="77777777" w:rsidR="00E12AF1" w:rsidRDefault="00000000">
      <w:pPr>
        <w:pStyle w:val="Corpsdetexte"/>
      </w:pPr>
      <w:r>
        <w:t>The computation of the variable importance made it possible to identify which bands were the most useful for class prediction (</w:t>
      </w:r>
      <w:hyperlink w:anchor="fig-VIP">
        <w:r>
          <w:rPr>
            <w:rStyle w:val="Lienhypertexte"/>
          </w:rPr>
          <w:t>Figure 10</w:t>
        </w:r>
      </w:hyperlink>
      <w:r>
        <w:t>). 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5E11EF4A" w14:textId="77777777" w:rsidR="00E12AF1" w:rsidRDefault="00000000">
      <w:pPr>
        <w:pStyle w:val="Titre2"/>
      </w:pPr>
      <w:bookmarkStart w:id="254" w:name="X6a711a8597cc737f9b42c32ad76cef126d40d45"/>
      <w:bookmarkEnd w:id="249"/>
      <w:r>
        <w:lastRenderedPageBreak/>
        <w:t>3.4 Effect of the flight height on the prediction</w:t>
      </w:r>
    </w:p>
    <w:tbl>
      <w:tblPr>
        <w:tblStyle w:val="Table"/>
        <w:tblW w:w="5000" w:type="pct"/>
        <w:tblLayout w:type="fixed"/>
        <w:tblLook w:val="0000" w:firstRow="0" w:lastRow="0" w:firstColumn="0" w:lastColumn="0" w:noHBand="0" w:noVBand="0"/>
      </w:tblPr>
      <w:tblGrid>
        <w:gridCol w:w="9360"/>
      </w:tblGrid>
      <w:tr w:rsidR="00E12AF1" w14:paraId="5E11EF4D" w14:textId="77777777">
        <w:tc>
          <w:tcPr>
            <w:tcW w:w="7920" w:type="dxa"/>
          </w:tcPr>
          <w:p w14:paraId="5E11EF4B" w14:textId="77777777" w:rsidR="00E12AF1" w:rsidRDefault="00000000">
            <w:pPr>
              <w:pStyle w:val="Compact"/>
              <w:jc w:val="center"/>
            </w:pPr>
            <w:bookmarkStart w:id="255" w:name="fig-upscaling"/>
            <w:bookmarkStart w:id="256" w:name="cell-fig-upscaling"/>
            <w:r>
              <w:rPr>
                <w:noProof/>
              </w:rPr>
              <w:drawing>
                <wp:inline distT="0" distB="0" distL="0" distR="0" wp14:anchorId="5E11EFC8" wp14:editId="5E11EFC9">
                  <wp:extent cx="4800600" cy="6443062"/>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igures/Low_res/Upscaling/density_vs_Proportion.png"/>
                          <pic:cNvPicPr>
                            <a:picLocks noChangeAspect="1" noChangeArrowheads="1"/>
                          </pic:cNvPicPr>
                        </pic:nvPicPr>
                        <pic:blipFill>
                          <a:blip r:embed="rId23"/>
                          <a:stretch>
                            <a:fillRect/>
                          </a:stretch>
                        </pic:blipFill>
                        <pic:spPr bwMode="auto">
                          <a:xfrm>
                            <a:off x="0" y="0"/>
                            <a:ext cx="4800600" cy="6443062"/>
                          </a:xfrm>
                          <a:prstGeom prst="rect">
                            <a:avLst/>
                          </a:prstGeom>
                          <a:noFill/>
                          <a:ln w="9525">
                            <a:noFill/>
                            <a:headEnd/>
                            <a:tailEnd/>
                          </a:ln>
                        </pic:spPr>
                      </pic:pic>
                    </a:graphicData>
                  </a:graphic>
                </wp:inline>
              </w:drawing>
            </w:r>
          </w:p>
          <w:p w14:paraId="5E11EF4C" w14:textId="77777777" w:rsidR="00E12AF1" w:rsidRDefault="00000000">
            <w:pPr>
              <w:pStyle w:val="ImageCaption"/>
              <w:spacing w:before="200"/>
            </w:pPr>
            <w:r>
              <w:t>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than 0.85 and everything on the left of this line has a lower probability.</w:t>
            </w:r>
          </w:p>
        </w:tc>
        <w:bookmarkEnd w:id="255"/>
      </w:tr>
    </w:tbl>
    <w:bookmarkEnd w:id="256"/>
    <w:p w14:paraId="5E11EF4E" w14:textId="7942EE7F" w:rsidR="00E12AF1" w:rsidRDefault="00000000">
      <w:pPr>
        <w:pStyle w:val="Corpsdetexte"/>
      </w:pPr>
      <w:r>
        <w:lastRenderedPageBreak/>
        <w:t xml:space="preserve">Using the very </w:t>
      </w:r>
      <w:proofErr w:type="gramStart"/>
      <w:r>
        <w:t>high resolution</w:t>
      </w:r>
      <w:proofErr w:type="gramEnd"/>
      <w:r>
        <w:t xml:space="preserve"> low altitude flight (8 mm pixels), we determined the minimal percent cover required to correctly classify a given class within the corresponding high altitude flight (</w:t>
      </w:r>
      <w:hyperlink w:anchor="fig-upscaling">
        <w:r>
          <w:rPr>
            <w:rStyle w:val="Lienhypertexte"/>
          </w:rPr>
          <w:t>Figure 11</w:t>
        </w:r>
      </w:hyperlink>
      <w:r>
        <w:t xml:space="preserve">). When the </w:t>
      </w:r>
      <w:del w:id="257" w:author="Ana Sousa" w:date="2024-04-26T13:02:00Z">
        <w:r w:rsidDel="00636470">
          <w:delText xml:space="preserve">percent </w:delText>
        </w:r>
      </w:del>
      <w:ins w:id="258" w:author="Ana Sousa" w:date="2024-04-26T13:03:00Z">
        <w:r w:rsidR="00636470">
          <w:t xml:space="preserve">vegetation </w:t>
        </w:r>
      </w:ins>
      <w:r>
        <w:t xml:space="preserve">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w:t>
      </w:r>
      <w:del w:id="259" w:author="Ana Sousa" w:date="2024-04-26T13:03:00Z">
        <w:r w:rsidDel="00636470">
          <w:delText xml:space="preserve">percent </w:delText>
        </w:r>
      </w:del>
      <w:r>
        <w:t xml:space="preserve">cover of at least 80% was sufficient to have all the pixels of </w:t>
      </w:r>
      <w:proofErr w:type="gramStart"/>
      <w:r>
        <w:t>high altitude</w:t>
      </w:r>
      <w:proofErr w:type="gramEnd"/>
      <w:r>
        <w:t xml:space="preserve"> flights correctly classified, with the exception of Magnoliopsida that required a higher percent cover (&gt;90 %) to be well classified. Concerning the probability of each class, the highest </w:t>
      </w:r>
      <w:del w:id="260" w:author="Ana Sousa" w:date="2024-04-26T13:03:00Z">
        <w:r w:rsidDel="00636470">
          <w:delText xml:space="preserve">percent </w:delText>
        </w:r>
      </w:del>
      <w:r>
        <w:t xml:space="preserve">cover was needed to confidently predict Bacillariophyceae. To predict Chlorophyceae with a confidence of 0.85, a </w:t>
      </w:r>
      <w:ins w:id="261" w:author="Ana Sousa" w:date="2024-04-26T13:04:00Z">
        <w:r w:rsidR="00636470">
          <w:t xml:space="preserve">vegetation </w:t>
        </w:r>
      </w:ins>
      <w:del w:id="262" w:author="Ana Sousa" w:date="2024-04-26T13:04:00Z">
        <w:r w:rsidDel="00636470">
          <w:delText xml:space="preserve">percent </w:delText>
        </w:r>
      </w:del>
      <w:r>
        <w:t>cover of 93 % was needed, 90 % for Magnoliopsida, 92 % for Rhodophyceae and 97 % for Bacillariophyceae.</w:t>
      </w:r>
    </w:p>
    <w:p w14:paraId="5E11EF4F" w14:textId="77777777" w:rsidR="00E12AF1" w:rsidRDefault="00000000">
      <w:pPr>
        <w:pStyle w:val="Titre1"/>
      </w:pPr>
      <w:bookmarkStart w:id="263" w:name="discussion"/>
      <w:bookmarkEnd w:id="206"/>
      <w:bookmarkEnd w:id="254"/>
      <w:r>
        <w:t>4. Discussion</w:t>
      </w:r>
    </w:p>
    <w:p w14:paraId="5E11EF50" w14:textId="77777777" w:rsidR="00E12AF1" w:rsidRDefault="00000000">
      <w:pPr>
        <w:pStyle w:val="Titre2"/>
      </w:pPr>
      <w:bookmarkStart w:id="264" w:name="vegetation-discrimination"/>
      <w:r>
        <w:t>4.1 Vegetation Discrimination</w:t>
      </w:r>
    </w:p>
    <w:p w14:paraId="5E11EF51" w14:textId="3BF874C1" w:rsidR="00E12AF1" w:rsidRDefault="00000000">
      <w:pPr>
        <w:pStyle w:val="FirstParagraph"/>
      </w:pPr>
      <w:r>
        <w:t>The primary objective of this study was to develop a method for the accurate classification of macrophytes on intertidal mudflats</w:t>
      </w:r>
      <w:ins w:id="265" w:author="Ana Sousa" w:date="2024-04-26T13:04:00Z">
        <w:r w:rsidR="00313623">
          <w:t xml:space="preserve"> and sandflat</w:t>
        </w:r>
      </w:ins>
      <w:ins w:id="266" w:author="Ana Sousa" w:date="2024-04-26T13:05:00Z">
        <w:r w:rsidR="00313623">
          <w:t>s</w:t>
        </w:r>
      </w:ins>
      <w:r>
        <w:t xml:space="preserve">,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 (Oiry and Barillé, 2021 ; Bannari et al., 2022 ; Veettil et al., 2020), primarily due to the similarities on their spectral signatures in the visible region of the electromagnetic spectra due to shared pigment </w:t>
      </w:r>
      <w:del w:id="267" w:author="Ana Sousa" w:date="2024-04-26T13:05:00Z">
        <w:r w:rsidDel="00313623">
          <w:delText xml:space="preserve">, </w:delText>
        </w:r>
      </w:del>
      <w:ins w:id="268" w:author="Ana Sousa" w:date="2024-04-26T13:05:00Z">
        <w:r w:rsidR="00313623">
          <w:t>(</w:t>
        </w:r>
      </w:ins>
      <w:hyperlink w:anchor="fig-Pigm">
        <w:r>
          <w:rPr>
            <w:rStyle w:val="Lienhypertexte"/>
          </w:rPr>
          <w:t>Figure 12</w:t>
        </w:r>
      </w:hyperlink>
      <w:ins w:id="269" w:author="Ana Sousa" w:date="2024-04-26T13:06:00Z">
        <w:r w:rsidR="00313623">
          <w:rPr>
            <w:rStyle w:val="Lienhypertexte"/>
          </w:rPr>
          <w:t>)</w:t>
        </w:r>
      </w:ins>
      <w:r>
        <w:t xml:space="preserve">, but also by the frequent spatial mixing of these macrophytes. Besides chlorophyll-a that is common to all vegetation types, </w:t>
      </w:r>
      <w:proofErr w:type="gramStart"/>
      <w:r>
        <w:t>these two</w:t>
      </w:r>
      <w:commentRangeStart w:id="270"/>
      <w:r>
        <w:t xml:space="preserve"> green</w:t>
      </w:r>
      <w:proofErr w:type="gramEnd"/>
      <w:ins w:id="271" w:author="Ana Sousa" w:date="2024-04-26T13:06:00Z">
        <w:r w:rsidR="00313623">
          <w:t xml:space="preserve"> colored</w:t>
        </w:r>
      </w:ins>
      <w:r>
        <w:t xml:space="preserve"> </w:t>
      </w:r>
      <w:commentRangeEnd w:id="270"/>
      <w:r w:rsidR="00313623">
        <w:rPr>
          <w:rStyle w:val="Marquedecommentaire"/>
        </w:rPr>
        <w:commentReference w:id="270"/>
      </w:r>
      <w:r>
        <w:t>macrophytes have in common other photosynthetic pigments such as chlorophyll-b, and accessory carotenoid pigments such as zeaxantin, lutein and neoxanthin (</w:t>
      </w:r>
      <w:hyperlink w:anchor="fig-Pigm">
        <w:r>
          <w:rPr>
            <w:rStyle w:val="Lienhypertexte"/>
          </w:rPr>
          <w:t>Figure 12</w:t>
        </w:r>
      </w:hyperlink>
      <w:r>
        <w:t>).</w:t>
      </w:r>
    </w:p>
    <w:tbl>
      <w:tblPr>
        <w:tblStyle w:val="Table"/>
        <w:tblW w:w="5000" w:type="pct"/>
        <w:tblLayout w:type="fixed"/>
        <w:tblLook w:val="0000" w:firstRow="0" w:lastRow="0" w:firstColumn="0" w:lastColumn="0" w:noHBand="0" w:noVBand="0"/>
      </w:tblPr>
      <w:tblGrid>
        <w:gridCol w:w="9360"/>
      </w:tblGrid>
      <w:tr w:rsidR="00E12AF1" w14:paraId="5E11EF54" w14:textId="77777777">
        <w:tc>
          <w:tcPr>
            <w:tcW w:w="7920" w:type="dxa"/>
          </w:tcPr>
          <w:p w14:paraId="5E11EF52" w14:textId="77777777" w:rsidR="00E12AF1" w:rsidRDefault="00000000">
            <w:pPr>
              <w:pStyle w:val="Compact"/>
              <w:jc w:val="center"/>
            </w:pPr>
            <w:bookmarkStart w:id="272" w:name="fig-Pigm"/>
            <w:bookmarkStart w:id="273" w:name="cell-fig-Pigm"/>
            <w:r>
              <w:rPr>
                <w:noProof/>
              </w:rPr>
              <w:lastRenderedPageBreak/>
              <w:drawing>
                <wp:inline distT="0" distB="0" distL="0" distR="0" wp14:anchorId="5E11EFCA" wp14:editId="5E11EFCB">
                  <wp:extent cx="5334000" cy="2473274"/>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igures/Low_res/Disc_Pigment_Table.png"/>
                          <pic:cNvPicPr>
                            <a:picLocks noChangeAspect="1" noChangeArrowheads="1"/>
                          </pic:cNvPicPr>
                        </pic:nvPicPr>
                        <pic:blipFill>
                          <a:blip r:embed="rId24"/>
                          <a:stretch>
                            <a:fillRect/>
                          </a:stretch>
                        </pic:blipFill>
                        <pic:spPr bwMode="auto">
                          <a:xfrm>
                            <a:off x="0" y="0"/>
                            <a:ext cx="5334000" cy="2473274"/>
                          </a:xfrm>
                          <a:prstGeom prst="rect">
                            <a:avLst/>
                          </a:prstGeom>
                          <a:noFill/>
                          <a:ln w="9525">
                            <a:noFill/>
                            <a:headEnd/>
                            <a:tailEnd/>
                          </a:ln>
                        </pic:spPr>
                      </pic:pic>
                    </a:graphicData>
                  </a:graphic>
                </wp:inline>
              </w:drawing>
            </w:r>
          </w:p>
          <w:p w14:paraId="5E11EF53" w14:textId="77777777" w:rsidR="00E12AF1" w:rsidRDefault="00000000">
            <w:pPr>
              <w:pStyle w:val="ImageCaption"/>
              <w:spacing w:before="200"/>
            </w:pPr>
            <w:r>
              <w:t>Figure 12: Photosynthetic and carotenoid pigments present (Green) or absent (Red) in each taxonomic class present in the Neural Network Classifier, along with their absorption wavelength measured with spectroradiometer. Chl b: chlorophyll b, Chl c: chlorophyll c, Fuco: fucoxanthin, Zea: zeaxanthin, Diad: diadinoxanthin, Lut: lutein, Neo: neoxanthin, PE: phycoerythrin, PC: phycocyanin.</w:t>
            </w:r>
          </w:p>
        </w:tc>
        <w:bookmarkEnd w:id="272"/>
      </w:tr>
    </w:tbl>
    <w:bookmarkEnd w:id="273"/>
    <w:p w14:paraId="5E11EF55" w14:textId="77777777" w:rsidR="00E12AF1" w:rsidRDefault="00000000">
      <w:pPr>
        <w:pStyle w:val="Corpsdetexte"/>
      </w:pPr>
      <w:r>
        <w:t xml:space="preserve">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 Davies et al. (2023a) have shown that having at least eight spectral bands ranging between 500 nm to 850 nm including a green band at 530 nm and another one in the RedEdge region at 730 nm was crucial to accurately discriminate among </w:t>
      </w:r>
      <w:commentRangeStart w:id="274"/>
      <w:r>
        <w:t>green macrophytes</w:t>
      </w:r>
      <w:commentRangeEnd w:id="274"/>
      <w:r w:rsidR="000A7F75">
        <w:rPr>
          <w:rStyle w:val="Marquedecommentaire"/>
        </w:rPr>
        <w:commentReference w:id="274"/>
      </w:r>
      <w:r>
        <w:t>.</w:t>
      </w:r>
    </w:p>
    <w:tbl>
      <w:tblPr>
        <w:tblStyle w:val="Table"/>
        <w:tblW w:w="5000" w:type="pct"/>
        <w:tblLayout w:type="fixed"/>
        <w:tblLook w:val="0000" w:firstRow="0" w:lastRow="0" w:firstColumn="0" w:lastColumn="0" w:noHBand="0" w:noVBand="0"/>
      </w:tblPr>
      <w:tblGrid>
        <w:gridCol w:w="9360"/>
      </w:tblGrid>
      <w:tr w:rsidR="00E12AF1" w14:paraId="5E11EF58" w14:textId="77777777">
        <w:tc>
          <w:tcPr>
            <w:tcW w:w="7920" w:type="dxa"/>
          </w:tcPr>
          <w:p w14:paraId="5E11EF56" w14:textId="77777777" w:rsidR="00E12AF1" w:rsidRDefault="00000000">
            <w:pPr>
              <w:pStyle w:val="Compact"/>
              <w:jc w:val="center"/>
            </w:pPr>
            <w:bookmarkStart w:id="275" w:name="fig-ValidationGreen"/>
            <w:bookmarkStart w:id="276" w:name="cell-fig-ValidationGreen"/>
            <w:r>
              <w:rPr>
                <w:noProof/>
              </w:rPr>
              <w:drawing>
                <wp:inline distT="0" distB="0" distL="0" distR="0" wp14:anchorId="5E11EFCC" wp14:editId="5E11EFCD">
                  <wp:extent cx="2709559" cy="1932778"/>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Figures/Low_res/Validation/ConfusionMatrixGreen.png"/>
                          <pic:cNvPicPr>
                            <a:picLocks noChangeAspect="1" noChangeArrowheads="1"/>
                          </pic:cNvPicPr>
                        </pic:nvPicPr>
                        <pic:blipFill>
                          <a:blip r:embed="rId25"/>
                          <a:stretch>
                            <a:fillRect/>
                          </a:stretch>
                        </pic:blipFill>
                        <pic:spPr bwMode="auto">
                          <a:xfrm>
                            <a:off x="0" y="0"/>
                            <a:ext cx="2709559" cy="1932778"/>
                          </a:xfrm>
                          <a:prstGeom prst="rect">
                            <a:avLst/>
                          </a:prstGeom>
                          <a:noFill/>
                          <a:ln w="9525">
                            <a:noFill/>
                            <a:headEnd/>
                            <a:tailEnd/>
                          </a:ln>
                        </pic:spPr>
                      </pic:pic>
                    </a:graphicData>
                  </a:graphic>
                </wp:inline>
              </w:drawing>
            </w:r>
          </w:p>
          <w:p w14:paraId="5E11EF57" w14:textId="77777777" w:rsidR="00E12AF1" w:rsidRDefault="00000000">
            <w:pPr>
              <w:pStyle w:val="ImageCaption"/>
              <w:spacing w:before="200"/>
            </w:pPr>
            <w:r>
              <w:t xml:space="preserve">Figure 13: Sample of </w:t>
            </w:r>
            <w:hyperlink w:anchor="fig-Validation">
              <w:r>
                <w:rPr>
                  <w:rStyle w:val="Lienhypertexte"/>
                </w:rPr>
                <w:t>Figure 9</w:t>
              </w:r>
            </w:hyperlink>
            <w:r>
              <w:t xml:space="preserve"> focusing on green macrophytes. The labels inside the matrix indicate the number of pixels.</w:t>
            </w:r>
          </w:p>
        </w:tc>
        <w:bookmarkEnd w:id="275"/>
      </w:tr>
    </w:tbl>
    <w:bookmarkEnd w:id="276"/>
    <w:p w14:paraId="5E11EF59" w14:textId="77777777" w:rsidR="00E12AF1" w:rsidRDefault="00000000">
      <w:pPr>
        <w:pStyle w:val="Corpsdetexte"/>
      </w:pPr>
      <w:r>
        <w:t>Meeting these two criteria, the Micasense RedEdge-MX DUAL camera used in this study, enabled the classifier to achieve 97% of accuracy between these two classes (</w:t>
      </w:r>
      <w:hyperlink w:anchor="fig-ValidationGreen">
        <w:r>
          <w:rPr>
            <w:rStyle w:val="Lienhypertexte"/>
          </w:rPr>
          <w:t>Figure 13</w:t>
        </w:r>
      </w:hyperlink>
      <w:r>
        <w:t xml:space="preserve">). </w:t>
      </w:r>
      <w:r>
        <w:lastRenderedPageBreak/>
        <w:t>Even if the pigment composition of green macrophytes is similar, differences in the spectral shape can still be observed (</w:t>
      </w:r>
      <w:hyperlink w:anchor="fig-vegetation">
        <w:r>
          <w:rPr>
            <w:rStyle w:val="Lienhypertexte"/>
          </w:rPr>
          <w:t>Figure 2</w:t>
        </w:r>
      </w:hyperlink>
      <w:r>
        <w:t>). Several factors can explain these differences such has different concentration and/or pigment ratios (Bargain et al., 2013), different cellular organization and the disposition of the plant over the sediment surface (Beach et al., 1997 ; Kirk, 1994 ; Hedley et al., 2018).</w:t>
      </w:r>
    </w:p>
    <w:p w14:paraId="5E11EF5A" w14:textId="77777777" w:rsidR="00E12AF1" w:rsidRDefault="00000000">
      <w:pPr>
        <w:pStyle w:val="Corpsdetexte"/>
      </w:pPr>
      <w:r>
        <w:t>The VIP analysis of the Neural Network model (</w:t>
      </w:r>
      <w:hyperlink w:anchor="fig-VIP">
        <w:r>
          <w:rPr>
            <w:rStyle w:val="Lienhypertexte"/>
          </w:rPr>
          <w:t>Figure 10</w:t>
        </w:r>
      </w:hyperlink>
      <w:r>
        <w:t>) identified that the band at 531 nm was the most important one for accurately identifying Chlorophyceae. In fact, at this wavelength, Chlorophyceae exhibited the highest reflectance (raw and standardized) among all other classes, highlighting the potential differences in accessory pigment ratios (i.e. carotenoid) between seagrasses and green macroalgae (Repolho et al., 2017).</w:t>
      </w:r>
    </w:p>
    <w:p w14:paraId="5E11EF5B" w14:textId="50A8E680" w:rsidR="00E12AF1" w:rsidRDefault="00000000">
      <w:pPr>
        <w:pStyle w:val="Corpsdetexte"/>
      </w:pPr>
      <w:r>
        <w:t>Concerning Phaeophyceae, the thick cell walls of these macroalgae (Charrier et al., 2021) make it more reflective in the infrared part of the spectra (Slaton et al., 2001) whereas the presence of Fucoxanthin and Zeaxanthin result in a low reflectance in the visible region (</w:t>
      </w:r>
      <w:hyperlink w:anchor="fig-Pigm">
        <w:r>
          <w:rPr>
            <w:rStyle w:val="Lienhypertexte"/>
          </w:rPr>
          <w:t>Figure 12</w:t>
        </w:r>
      </w:hyperlink>
      <w:r>
        <w:t xml:space="preserve"> ; </w:t>
      </w:r>
      <w:hyperlink w:anchor="fig-VIP">
        <w:r>
          <w:rPr>
            <w:rStyle w:val="Lienhypertexte"/>
          </w:rPr>
          <w:t>Figure 10</w:t>
        </w:r>
      </w:hyperlink>
      <w:r>
        <w:t>). These two key features have been identified by the Neural Network as the two principal predictors to accurately identify brown algae (</w:t>
      </w:r>
      <w:hyperlink w:anchor="fig-VIP">
        <w:r>
          <w:rPr>
            <w:rStyle w:val="Lienhypertexte"/>
          </w:rPr>
          <w:t>Figure 10</w:t>
        </w:r>
      </w:hyperlink>
      <w:r>
        <w:t>). Similarly, the presence of phycoerythrin and phycocyanin in Rhodophyceae contributes to the lowest reflectance among all classes in the spectral range of 560 to 615 nm (</w:t>
      </w:r>
      <w:hyperlink w:anchor="fig-VIP">
        <w:r>
          <w:rPr>
            <w:rStyle w:val="Lienhypertexte"/>
          </w:rPr>
          <w:t>Figure 10</w:t>
        </w:r>
      </w:hyperlink>
      <w:r>
        <w:t>). Indeed the band at 560 nm has been identified as important for identifying this class likely due to phycoerythrin absorption at this wavelength (</w:t>
      </w:r>
      <w:r w:rsidRPr="00B8150A">
        <w:rPr>
          <w:b/>
          <w:bCs/>
          <w:highlight w:val="yellow"/>
          <w:rPrChange w:id="277" w:author="Ana Sousa" w:date="2024-04-26T13:12:00Z">
            <w:rPr>
              <w:b/>
              <w:bCs/>
            </w:rPr>
          </w:rPrChange>
        </w:rPr>
        <w:t>REF</w:t>
      </w:r>
      <w:r w:rsidRPr="00B8150A">
        <w:rPr>
          <w:highlight w:val="yellow"/>
          <w:rPrChange w:id="278" w:author="Ana Sousa" w:date="2024-04-26T13:12:00Z">
            <w:rPr/>
          </w:rPrChange>
        </w:rPr>
        <w:t>).</w:t>
      </w:r>
      <w:r>
        <w:t xml:space="preserve"> Regarding Bacillariophyceae, the VIP analysis (</w:t>
      </w:r>
      <w:hyperlink w:anchor="fig-VIP">
        <w:r>
          <w:rPr>
            <w:rStyle w:val="Lienhypertexte"/>
          </w:rPr>
          <w:t>Figure 10</w:t>
        </w:r>
      </w:hyperlink>
      <w:r>
        <w:t xml:space="preserve">) indicated that 475 nm was the most important predictor for this class. This is not </w:t>
      </w:r>
      <w:proofErr w:type="gramStart"/>
      <w:r>
        <w:t>a</w:t>
      </w:r>
      <w:ins w:id="279" w:author="Ana Sousa" w:date="2024-04-26T13:15:00Z">
        <w:r w:rsidR="00B8150A">
          <w:t>n</w:t>
        </w:r>
      </w:ins>
      <w:proofErr w:type="gramEnd"/>
      <w:r>
        <w:t xml:space="preserve"> usual diagnostic wavelength for Bacillariophyceae which is mainly identified by the presence of fucoxanthin and chlorophyll c (</w:t>
      </w:r>
      <w:hyperlink w:anchor="fig-Pigm">
        <w:r>
          <w:rPr>
            <w:rStyle w:val="Lienhypertexte"/>
          </w:rPr>
          <w:t>Figure 12</w:t>
        </w:r>
      </w:hyperlink>
      <w:r>
        <w:t>), but it correspond to the absorption of diadinoxanthin</w:t>
      </w:r>
      <w:ins w:id="280" w:author="Ana Sousa" w:date="2024-04-26T13:15:00Z">
        <w:r w:rsidR="00B8150A">
          <w:t>,</w:t>
        </w:r>
      </w:ins>
      <w:r>
        <w:t xml:space="preserve"> an accessory pigment characteristic of this class (Méléder et al., 2003). Furthermore, it is the vegetation with the lowest concentration of chlorophyll-a, pigment absorbing light both in the blue and the red</w:t>
      </w:r>
      <w:ins w:id="281" w:author="Ana Sousa" w:date="2024-04-26T13:15:00Z">
        <w:r w:rsidR="00B8150A">
          <w:t xml:space="preserve"> </w:t>
        </w:r>
        <w:commentRangeStart w:id="282"/>
        <w:r w:rsidR="00B8150A">
          <w:t xml:space="preserve">parts </w:t>
        </w:r>
      </w:ins>
      <w:ins w:id="283" w:author="Ana Sousa" w:date="2024-04-26T13:16:00Z">
        <w:r w:rsidR="00B8150A">
          <w:t>of the spectra</w:t>
        </w:r>
        <w:commentRangeEnd w:id="282"/>
        <w:r w:rsidR="00B8150A">
          <w:rPr>
            <w:rStyle w:val="Marquedecommentaire"/>
          </w:rPr>
          <w:commentReference w:id="282"/>
        </w:r>
      </w:ins>
      <w:r>
        <w:t>. The transparency of Bacillariophyceae makes the reflectance of the sediment part of the overall reflectance of Bacillariophyceae, further explaining the high reflectance in the blue</w:t>
      </w:r>
      <w:ins w:id="284" w:author="Ana Sousa" w:date="2024-04-26T13:16:00Z">
        <w:r w:rsidR="00B8150A">
          <w:t xml:space="preserve"> </w:t>
        </w:r>
        <w:proofErr w:type="spellStart"/>
        <w:r w:rsidR="00B8150A">
          <w:t>wavelenghts</w:t>
        </w:r>
      </w:ins>
      <w:proofErr w:type="spellEnd"/>
      <w:r>
        <w:t>.</w:t>
      </w:r>
    </w:p>
    <w:p w14:paraId="5E11EF5C" w14:textId="77777777" w:rsidR="00E12AF1" w:rsidRDefault="00000000">
      <w:pPr>
        <w:pStyle w:val="Titre2"/>
      </w:pPr>
      <w:bookmarkStart w:id="285" w:name="X7f3bce9fb076cc3ccbe1fd0122062c1b5b562f2"/>
      <w:bookmarkEnd w:id="264"/>
      <w:r>
        <w:t>4.2 Impact of Spectral, Spatial, and Temporal Resolution on Predictive Accuracy</w:t>
      </w:r>
    </w:p>
    <w:p w14:paraId="5E11EF5D" w14:textId="270AE272" w:rsidR="00E12AF1" w:rsidRDefault="00000000">
      <w:pPr>
        <w:pStyle w:val="FirstParagraph"/>
      </w:pPr>
      <w:r>
        <w:t xml:space="preserve">While comparing the reflectance of both altitudes (12 m and 120 m), it was observed </w:t>
      </w:r>
      <w:ins w:id="286" w:author="Ana Sousa" w:date="2024-04-26T13:17:00Z">
        <w:r w:rsidR="000310BC">
          <w:t>(</w:t>
        </w:r>
      </w:ins>
      <w:hyperlink w:anchor="fig-CompareRef">
        <w:r>
          <w:rPr>
            <w:rStyle w:val="Lienhypertexte"/>
          </w:rPr>
          <w:t>Figure 8</w:t>
        </w:r>
      </w:hyperlink>
      <w:ins w:id="287" w:author="Ana Sousa" w:date="2024-04-26T13:17:00Z">
        <w:r w:rsidR="000310BC">
          <w:rPr>
            <w:rStyle w:val="Lienhypertexte"/>
          </w:rPr>
          <w:t>)</w:t>
        </w:r>
      </w:ins>
      <w:r>
        <w:t xml:space="preserve"> 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Lienhypertexte"/>
          </w:rPr>
          <w:t>Equation 1</w:t>
        </w:r>
      </w:hyperlink>
      <w:r>
        <w:t xml:space="preserve"> ; </w:t>
      </w:r>
      <w:del w:id="288" w:author="Ana Sousa" w:date="2024-04-26T13:17:00Z">
        <w:r w:rsidDel="000310BC">
          <w:delText>(</w:delText>
        </w:r>
      </w:del>
      <w:r>
        <w:t>Cao et al., 2017</w:t>
      </w:r>
      <w:del w:id="289" w:author="Ana Sousa" w:date="2024-04-26T13:17:00Z">
        <w:r w:rsidDel="000310BC">
          <w:delText>)</w:delText>
        </w:r>
      </w:del>
      <w:r>
        <w:t>). This approach allowed us to eliminate the slight reflectance difference between the flights (</w:t>
      </w:r>
      <w:hyperlink w:anchor="fig-CompareRef">
        <w:r>
          <w:rPr>
            <w:rStyle w:val="Lienhypertexte"/>
          </w:rPr>
          <w:t>Figure 8</w:t>
        </w:r>
      </w:hyperlink>
      <w:r>
        <w:t xml:space="preserve"> B) and to focus on the shape of the spectra in the visible part of the electromagnetic spectra, where different pigmentation are associated to taxonomic diagnostic features. This was a key feature in building a model that could reliably predict vegetation across geographical sites and seasons. It enabled consistent prediction of vegetation classes across variations in biomass and variability in light conditions (Fyfe, 2003 ; Costa et al., 2021 ; Piaser et al., 2023).</w:t>
      </w:r>
    </w:p>
    <w:p w14:paraId="5E11EF5E" w14:textId="0B2BE8A8" w:rsidR="00E12AF1" w:rsidRDefault="00000000">
      <w:pPr>
        <w:pStyle w:val="Corpsdetexte"/>
      </w:pPr>
      <w:r>
        <w:lastRenderedPageBreak/>
        <w:t xml:space="preserve">The </w:t>
      </w:r>
      <w:hyperlink w:anchor="fig-upscaling">
        <w:r>
          <w:rPr>
            <w:rStyle w:val="Lienhypertexte"/>
          </w:rPr>
          <w:t>Figure 11</w:t>
        </w:r>
      </w:hyperlink>
      <w:r>
        <w:t xml:space="preserve"> 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ins w:id="290" w:author="Ana Sousa" w:date="2024-04-26T13:19:00Z">
        <w:r w:rsidR="000310BC">
          <w:t xml:space="preserve"> </w:t>
        </w:r>
      </w:ins>
      <w:r>
        <w:t xml:space="preserve">(Bargain et al., </w:t>
      </w:r>
      <w:proofErr w:type="gramStart"/>
      <w:r>
        <w:t>2013 ;</w:t>
      </w:r>
      <w:proofErr w:type="gramEnd"/>
      <w:r>
        <w:t xml:space="preserve"> Légaré et al., 2022). Since the training dataset has been made using well </w:t>
      </w:r>
      <w:del w:id="291" w:author="Ana Sousa" w:date="2024-04-26T13:19:00Z">
        <w:r w:rsidDel="000310BC">
          <w:delText xml:space="preserve">developed </w:delText>
        </w:r>
      </w:del>
      <w:ins w:id="292" w:author="Ana Sousa" w:date="2024-04-26T13:19:00Z">
        <w:r w:rsidR="000310BC">
          <w:t xml:space="preserve">established </w:t>
        </w:r>
      </w:ins>
      <w:r>
        <w:t>seagrass meadows, this model may be less accurate outside of the seasonal seagrass peak of biomass. Further investigation is required to evaluate the accuracy of the method along different periods of the year.</w:t>
      </w:r>
    </w:p>
    <w:p w14:paraId="5E11EF5F" w14:textId="77777777" w:rsidR="00E12AF1" w:rsidRDefault="00000000">
      <w:pPr>
        <w:pStyle w:val="Titre2"/>
      </w:pPr>
      <w:bookmarkStart w:id="293" w:name="application-of-the-model"/>
      <w:bookmarkEnd w:id="285"/>
      <w:r>
        <w:t>4.3 Application of the model</w:t>
      </w:r>
    </w:p>
    <w:p w14:paraId="5E11EF60" w14:textId="4563D7C2" w:rsidR="00E12AF1" w:rsidRDefault="00000000">
      <w:pPr>
        <w:pStyle w:val="FirstParagraph"/>
      </w:pPr>
      <w:r>
        <w:t xml:space="preserve">Climate change, global warming, alien and invasive species development, coastal erosion, and sealevel rise are expected to continue impacting coastal ecosystems in the future (Holon et al., </w:t>
      </w:r>
      <w:proofErr w:type="gramStart"/>
      <w:r>
        <w:t>2018 ;</w:t>
      </w:r>
      <w:proofErr w:type="gramEnd"/>
      <w:r>
        <w:t xml:space="preserve"> Marquet et al., 2024; Schibalski et al., 2022). Therefore the demand for meaningful and efficient monitoring methods for these habitats has never been greater (Muller-Karger et al., 2018 ; Villalobos Perna et al., 2023 ; Oiry and Barillé, 2021). Our findings, particularly the improved discrimination of </w:t>
      </w:r>
      <w:ins w:id="294" w:author="Ana Sousa" w:date="2024-04-26T13:21:00Z">
        <w:r w:rsidR="0023538A">
          <w:t xml:space="preserve">intertidal </w:t>
        </w:r>
      </w:ins>
      <w:r>
        <w:t>seagrass from other intertidal vegetation classes, underscore the potential of drone-based remote sensing to support diverse applications, from biodiversity conservation to climate change adaptation strategies.</w:t>
      </w:r>
    </w:p>
    <w:p w14:paraId="5E11EF61" w14:textId="4FC1F3BB" w:rsidR="00E12AF1" w:rsidRDefault="00000000">
      <w:pPr>
        <w:pStyle w:val="Corpsdetexte"/>
      </w:pPr>
      <w:r>
        <w:t xml:space="preserve">With the increase in nutrient concentrations in coastal waters, macroalgal blooms </w:t>
      </w:r>
      <w:del w:id="295" w:author="Ana Sousa" w:date="2024-04-26T13:22:00Z">
        <w:r w:rsidDel="002561B7">
          <w:delText>are becoming</w:delText>
        </w:r>
      </w:del>
      <w:commentRangeStart w:id="296"/>
      <w:ins w:id="297" w:author="Ana Sousa" w:date="2024-04-26T13:22:00Z">
        <w:r w:rsidR="002561B7">
          <w:t>became</w:t>
        </w:r>
        <w:commentRangeEnd w:id="296"/>
        <w:r w:rsidR="002561B7">
          <w:rPr>
            <w:rStyle w:val="Marquedecommentaire"/>
          </w:rPr>
          <w:commentReference w:id="296"/>
        </w:r>
      </w:ins>
      <w:r>
        <w:t xml:space="preserve"> increasingly common in many regions around the world (Sutton et al., </w:t>
      </w:r>
      <w:proofErr w:type="gramStart"/>
      <w:r>
        <w:t>2011 ;</w:t>
      </w:r>
      <w:proofErr w:type="gramEnd"/>
      <w:r>
        <w:t xml:space="preserve"> Ye et al., 2011). These blooms can have negative impacts on local economic activities, including human health, fishing and aquaculture, tourism, and recreational activities (Villares et al., 1999 ; Ye et al., 2011). The first green tide events (i.e. bloom of green macroalgae of the genus </w:t>
      </w:r>
      <w:r>
        <w:rPr>
          <w:i/>
          <w:iCs/>
        </w:rPr>
        <w:t>Ulva</w:t>
      </w:r>
      <w:r>
        <w:t xml:space="preserve">) were reported in Brittany, France, back in the 1970s and have since been a concern for local policies and economic activities (Ménesguen, 2018). Some regions of the world have witnessed an increase in brown macroalgae blooms, predominantly involving algae of the genus </w:t>
      </w:r>
      <w:r>
        <w:rPr>
          <w:i/>
          <w:iCs/>
        </w:rPr>
        <w:t>Sargassum</w:t>
      </w:r>
      <w:r>
        <w:t xml:space="preserve"> (Louime et al., 2017). Satellite remote sensing has proven to be a valuable tool for mapping the spatial and temporal extent of macroalgal blooms worldwide. However, due to its limitations in spatial resolution, it can only effectively map well-developed blooms (Schreyers et al., 2021 ; Klemas, 2012 ; Haro et al., 2023). High spatial resolution drone imagery, coupled with an accurate classification algorithm, could be utilized to map the early stages of macroalgal blooms in areas known to have regular blooms or in new sites. Indeed, this approach could provide early warning alerts to local policymakers.</w:t>
      </w:r>
    </w:p>
    <w:p w14:paraId="5E11EF62" w14:textId="77777777" w:rsidR="00E12AF1" w:rsidRDefault="00000000">
      <w:pPr>
        <w:pStyle w:val="Corpsdetexte"/>
      </w:pPr>
      <w:r>
        <w:t>Employing traditional sampling methods to monitor these ecosystems is time and resource-intensive, and the findings are often difficult to up-scale. Earth observation methods can bridge this gap and meet the needs for monitoring coastal ecosystems (Papathanasopoulou et al., 2019). The retrieval of Essential Biodiversity Variables and Essential Ocean Variables through satellite observations is increasingly common, enabling comprehensive monitoring of entire ecosystems over extended time periods (Ratnarajah et al., 2023 ; Zoffoli et al., 2020). The Water Framework Directive (WFD : European-</w:t>
      </w:r>
      <w:r>
        <w:lastRenderedPageBreak/>
        <w:t>Commission, 2000) mandates the achievement and maintenance of “good ecological status” for all European waters, which necessitates a comprehensive understanding and monitoring of aquatic ecosystems, including coastal habitats like seagrass beds (Foden and Brazier, 2007 ; Nordlund et al., 2024 ; Zoffoli et al., 2021).</w:t>
      </w:r>
    </w:p>
    <w:p w14:paraId="5E11EF63" w14:textId="6B2523EA" w:rsidR="00E12AF1" w:rsidRDefault="00000000">
      <w:pPr>
        <w:pStyle w:val="Corpsdetexte"/>
      </w:pPr>
      <w:r>
        <w:t xml:space="preserve">Effective and efficient monitoring tools are essential for identifying the impacts of human activities and natural changes on these ecosystems. Drones, with their capability for high-resolution, multispectral imagery and, flight on-demand,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t>
      </w:r>
      <w:ins w:id="298" w:author="Ana Sousa" w:date="2024-04-26T13:25:00Z">
        <w:r w:rsidR="000B2D60">
          <w:t xml:space="preserve">EU </w:t>
        </w:r>
      </w:ins>
      <w:r>
        <w:t xml:space="preserve">WFD. A perspective of this work could be applying this algorithm to satellite imagery (e.g. Sentinel-2) to evaluate if the discrimination between </w:t>
      </w:r>
      <w:ins w:id="299" w:author="Ana Sousa" w:date="2024-04-26T13:25:00Z">
        <w:r w:rsidR="000B2D60">
          <w:t xml:space="preserve">intertidal </w:t>
        </w:r>
      </w:ins>
      <w:r>
        <w:t xml:space="preserve">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w:t>
      </w:r>
      <w:ins w:id="300" w:author="Ana Sousa" w:date="2024-04-26T13:26:00Z">
        <w:r w:rsidR="000B2D60">
          <w:t>WFD</w:t>
        </w:r>
      </w:ins>
      <w:del w:id="301" w:author="Ana Sousa" w:date="2024-04-26T13:26:00Z">
        <w:r w:rsidDel="000B2D60">
          <w:delText>directive</w:delText>
        </w:r>
      </w:del>
      <w:r>
        <w:t>’s objectives by enabling more informed and timely management decisions for the conservation and restoration of aquatic ecosystems.</w:t>
      </w:r>
    </w:p>
    <w:p w14:paraId="5E11EF64" w14:textId="77777777" w:rsidR="00E12AF1" w:rsidRDefault="00000000">
      <w:pPr>
        <w:pStyle w:val="Titre1"/>
      </w:pPr>
      <w:bookmarkStart w:id="302" w:name="conclusion"/>
      <w:bookmarkEnd w:id="263"/>
      <w:bookmarkEnd w:id="293"/>
      <w:r>
        <w:t>5. Conclusion</w:t>
      </w:r>
    </w:p>
    <w:p w14:paraId="5E11EF65" w14:textId="63A857C0" w:rsidR="00E12AF1" w:rsidRDefault="00000000">
      <w:pPr>
        <w:pStyle w:val="FirstParagraph"/>
        <w:rPr>
          <w:ins w:id="303" w:author="Ana Sousa" w:date="2024-04-15T18:36:00Z"/>
        </w:rPr>
      </w:pPr>
      <w:r>
        <w:t xml:space="preserve">The utilization of very high-resolution drone-based remote sensing coupled with machine learning techniques has proven to be an effective method for the discrimination of </w:t>
      </w:r>
      <w:ins w:id="304" w:author="Ana Sousa" w:date="2024-04-26T13:26:00Z">
        <w:r w:rsidR="000B2D60">
          <w:t>in</w:t>
        </w:r>
      </w:ins>
      <w:ins w:id="305" w:author="Ana Sousa" w:date="2024-04-26T13:27:00Z">
        <w:r w:rsidR="000B2D60">
          <w:t xml:space="preserve">tertidal </w:t>
        </w:r>
      </w:ins>
      <w:r>
        <w:t>seagrasses from green macroalgae with a multispectral resolution sensor. Standardized reflectance was incorporated in the Neural Network model allowing for a better discrimination of spectral features related to pigment absorption in the visible</w:t>
      </w:r>
      <w:ins w:id="306" w:author="Ana Sousa" w:date="2024-04-26T13:27:00Z">
        <w:r w:rsidR="000B2D60">
          <w:t xml:space="preserve"> region of the spectrum</w:t>
        </w:r>
      </w:ins>
      <w:r>
        <w:t xml:space="preserv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w:t>
      </w:r>
      <w:ins w:id="307" w:author="Ana Sousa" w:date="2024-04-26T13:27:00Z">
        <w:r w:rsidR="000B2D60">
          <w:t xml:space="preserve">these </w:t>
        </w:r>
      </w:ins>
      <w:r>
        <w:t>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w:t>
      </w:r>
      <w:ins w:id="308" w:author="Ana Sousa" w:date="2024-04-26T13:28:00Z">
        <w:r w:rsidR="000B2D60">
          <w:t>,</w:t>
        </w:r>
      </w:ins>
      <w:r>
        <w:t xml:space="preserve"> aimed at ecosystem conservation and restoration.</w:t>
      </w:r>
    </w:p>
    <w:p w14:paraId="67100DC4" w14:textId="77777777" w:rsidR="00DC7351" w:rsidRDefault="00DC7351" w:rsidP="00DC7351">
      <w:pPr>
        <w:pStyle w:val="Corpsdetexte"/>
        <w:rPr>
          <w:ins w:id="309" w:author="Ana Sousa" w:date="2024-04-15T18:36:00Z"/>
        </w:rPr>
      </w:pPr>
    </w:p>
    <w:p w14:paraId="61CAD071" w14:textId="52B1A8CD" w:rsidR="00DC7351" w:rsidRPr="0002219E" w:rsidRDefault="00472AAD" w:rsidP="00DC7351">
      <w:pPr>
        <w:pStyle w:val="Corpsdetexte"/>
        <w:rPr>
          <w:ins w:id="310" w:author="Ana Sousa" w:date="2024-04-15T18:36:00Z"/>
          <w:b/>
          <w:bCs/>
          <w:rPrChange w:id="311" w:author="Ana Sousa" w:date="2024-04-15T18:39:00Z">
            <w:rPr>
              <w:ins w:id="312" w:author="Ana Sousa" w:date="2024-04-15T18:36:00Z"/>
            </w:rPr>
          </w:rPrChange>
        </w:rPr>
      </w:pPr>
      <w:ins w:id="313" w:author="Ana Sousa" w:date="2024-04-15T18:38:00Z">
        <w:r w:rsidRPr="0002219E">
          <w:rPr>
            <w:b/>
            <w:bCs/>
            <w:rPrChange w:id="314" w:author="Ana Sousa" w:date="2024-04-15T18:39:00Z">
              <w:rPr/>
            </w:rPrChange>
          </w:rPr>
          <w:t>Acknowledgments</w:t>
        </w:r>
      </w:ins>
    </w:p>
    <w:p w14:paraId="2AD3CAB2" w14:textId="23C69265" w:rsidR="00DC7351" w:rsidRDefault="00F82AD3" w:rsidP="00DC7351">
      <w:pPr>
        <w:pStyle w:val="Corpsdetexte"/>
        <w:rPr>
          <w:ins w:id="315" w:author="Ana Sousa" w:date="2024-04-15T18:38:00Z"/>
        </w:rPr>
      </w:pPr>
      <w:ins w:id="316" w:author="Ana Sousa" w:date="2024-04-15T18:39:00Z">
        <w:r>
          <w:t xml:space="preserve">This work was supported through the </w:t>
        </w:r>
      </w:ins>
      <w:ins w:id="317" w:author="Ana Sousa" w:date="2024-04-26T13:11:00Z">
        <w:r w:rsidR="000A7F75" w:rsidRPr="000A7F75">
          <w:rPr>
            <w:highlight w:val="yellow"/>
            <w:rPrChange w:id="318" w:author="Ana Sousa" w:date="2024-04-26T13:11:00Z">
              <w:rPr/>
            </w:rPrChange>
          </w:rPr>
          <w:t xml:space="preserve">(French team </w:t>
        </w:r>
        <w:proofErr w:type="spellStart"/>
        <w:r w:rsidR="000A7F75" w:rsidRPr="000A7F75">
          <w:rPr>
            <w:highlight w:val="yellow"/>
            <w:rPrChange w:id="319" w:author="Ana Sousa" w:date="2024-04-26T13:11:00Z">
              <w:rPr/>
            </w:rPrChange>
          </w:rPr>
          <w:t>acknolwdgments</w:t>
        </w:r>
        <w:proofErr w:type="spellEnd"/>
        <w:r w:rsidR="000A7F75" w:rsidRPr="000A7F75">
          <w:rPr>
            <w:highlight w:val="yellow"/>
            <w:rPrChange w:id="320" w:author="Ana Sousa" w:date="2024-04-26T13:11:00Z">
              <w:rPr/>
            </w:rPrChange>
          </w:rPr>
          <w:t>)</w:t>
        </w:r>
      </w:ins>
    </w:p>
    <w:p w14:paraId="4BE143E5" w14:textId="25413CC9" w:rsidR="00472AAD" w:rsidRDefault="0002219E" w:rsidP="00DC7351">
      <w:pPr>
        <w:pStyle w:val="Corpsdetexte"/>
        <w:rPr>
          <w:ins w:id="321" w:author="Ana Sousa" w:date="2024-04-26T13:30:00Z"/>
        </w:rPr>
      </w:pPr>
      <w:ins w:id="322" w:author="Ana Sousa" w:date="2024-04-15T18:39:00Z">
        <w:r w:rsidRPr="002167A5">
          <w:t>Financial support from FCT</w:t>
        </w:r>
        <w:r>
          <w:t>-</w:t>
        </w:r>
        <w:r w:rsidRPr="002167A5">
          <w:t xml:space="preserve"> </w:t>
        </w:r>
        <w:proofErr w:type="spellStart"/>
        <w:r w:rsidRPr="002167A5">
          <w:t>Fundação</w:t>
        </w:r>
        <w:proofErr w:type="spellEnd"/>
        <w:r w:rsidRPr="002167A5">
          <w:t xml:space="preserve"> para a </w:t>
        </w:r>
        <w:proofErr w:type="spellStart"/>
        <w:r w:rsidRPr="002167A5">
          <w:t>Ciência</w:t>
        </w:r>
        <w:proofErr w:type="spellEnd"/>
        <w:r w:rsidRPr="002167A5">
          <w:t xml:space="preserve"> e </w:t>
        </w:r>
        <w:proofErr w:type="spellStart"/>
        <w:r w:rsidRPr="002167A5">
          <w:t>Tecnologia</w:t>
        </w:r>
        <w:proofErr w:type="spellEnd"/>
        <w:r>
          <w:t xml:space="preserve"> (FCT/MCTES, Portugal) </w:t>
        </w:r>
        <w:r w:rsidRPr="002167A5">
          <w:t>was also provided to A.I.</w:t>
        </w:r>
        <w:r>
          <w:t>S</w:t>
        </w:r>
        <w:r w:rsidRPr="002167A5">
          <w:t xml:space="preserve"> through the research contract CEECIND/00962/2017 (DOI: 10.54499/CEECIND/00962/2017/CP1459/CT0008)</w:t>
        </w:r>
        <w:r>
          <w:t xml:space="preserve"> </w:t>
        </w:r>
        <w:r w:rsidR="007553E9">
          <w:t xml:space="preserve">and </w:t>
        </w:r>
        <w:r>
          <w:t xml:space="preserve">to the CESAM through the </w:t>
        </w:r>
        <w:r>
          <w:lastRenderedPageBreak/>
          <w:t>projects</w:t>
        </w:r>
        <w:r w:rsidRPr="002167A5">
          <w:t xml:space="preserve"> UIDB/50017/2020 + UIDP/50017/2020 + LA/P/0094/2020.</w:t>
        </w:r>
      </w:ins>
      <w:ins w:id="323" w:author="Ana Sousa" w:date="2024-04-26T13:28:00Z">
        <w:r w:rsidR="000B2D60">
          <w:t xml:space="preserve"> </w:t>
        </w:r>
        <w:proofErr w:type="gramStart"/>
        <w:r w:rsidR="000B2D60">
          <w:t>Thanks</w:t>
        </w:r>
        <w:proofErr w:type="gramEnd"/>
        <w:r w:rsidR="000B2D60">
          <w:t xml:space="preserve"> are </w:t>
        </w:r>
      </w:ins>
      <w:ins w:id="324" w:author="Ana Sousa" w:date="2024-04-26T13:29:00Z">
        <w:r w:rsidR="000B2D60">
          <w:t xml:space="preserve">also </w:t>
        </w:r>
      </w:ins>
      <w:ins w:id="325" w:author="Ana Sousa" w:date="2024-04-26T13:28:00Z">
        <w:r w:rsidR="000B2D60">
          <w:t xml:space="preserve">due to Sr. </w:t>
        </w:r>
        <w:proofErr w:type="spellStart"/>
        <w:r w:rsidR="000B2D60">
          <w:t>Aldiro</w:t>
        </w:r>
      </w:ins>
      <w:proofErr w:type="spellEnd"/>
      <w:ins w:id="326" w:author="Ana Sousa" w:date="2024-04-26T13:29:00Z">
        <w:r w:rsidR="000B2D60">
          <w:t xml:space="preserve"> Pereira (Univ. Aveiro), who kindly </w:t>
        </w:r>
      </w:ins>
      <w:ins w:id="327" w:author="Ana Sousa" w:date="2024-04-26T13:30:00Z">
        <w:r w:rsidR="000B2D60">
          <w:t>drove</w:t>
        </w:r>
      </w:ins>
      <w:ins w:id="328" w:author="Ana Sousa" w:date="2024-04-26T13:29:00Z">
        <w:r w:rsidR="000B2D60">
          <w:t xml:space="preserve"> the team by boat at Ria de Aveiro.</w:t>
        </w:r>
      </w:ins>
    </w:p>
    <w:p w14:paraId="3ED6232A" w14:textId="77777777" w:rsidR="000B2D60" w:rsidRDefault="000B2D60" w:rsidP="00DC7351">
      <w:pPr>
        <w:pStyle w:val="Corpsdetexte"/>
        <w:rPr>
          <w:ins w:id="329" w:author="Ana Sousa" w:date="2024-04-15T18:38:00Z"/>
        </w:rPr>
      </w:pPr>
    </w:p>
    <w:p w14:paraId="3E1F5EEC" w14:textId="078C5380" w:rsidR="00472AAD" w:rsidRPr="0002219E" w:rsidRDefault="00472AAD">
      <w:pPr>
        <w:pStyle w:val="Corpsdetexte"/>
        <w:rPr>
          <w:b/>
          <w:bCs/>
          <w:rPrChange w:id="330" w:author="Ana Sousa" w:date="2024-04-15T18:39:00Z">
            <w:rPr/>
          </w:rPrChange>
        </w:rPr>
        <w:pPrChange w:id="331" w:author="Ana Sousa" w:date="2024-04-15T18:36:00Z">
          <w:pPr>
            <w:pStyle w:val="FirstParagraph"/>
          </w:pPr>
        </w:pPrChange>
      </w:pPr>
      <w:commentRangeStart w:id="332"/>
      <w:ins w:id="333" w:author="Ana Sousa" w:date="2024-04-15T18:38:00Z">
        <w:r w:rsidRPr="0002219E">
          <w:rPr>
            <w:b/>
            <w:bCs/>
            <w:rPrChange w:id="334" w:author="Ana Sousa" w:date="2024-04-15T18:39:00Z">
              <w:rPr/>
            </w:rPrChange>
          </w:rPr>
          <w:t>References</w:t>
        </w:r>
      </w:ins>
      <w:commentRangeEnd w:id="332"/>
      <w:ins w:id="335" w:author="Ana Sousa" w:date="2024-04-26T13:31:00Z">
        <w:r w:rsidR="00271399">
          <w:rPr>
            <w:rStyle w:val="Marquedecommentaire"/>
          </w:rPr>
          <w:commentReference w:id="332"/>
        </w:r>
      </w:ins>
    </w:p>
    <w:p w14:paraId="5E11EF66" w14:textId="77777777" w:rsidR="00E12AF1" w:rsidRDefault="00000000">
      <w:pPr>
        <w:pStyle w:val="Bibliographie"/>
      </w:pPr>
      <w:bookmarkStart w:id="336" w:name="ref-adade2021"/>
      <w:bookmarkStart w:id="337" w:name="refs"/>
      <w:r>
        <w:t>Adade, R., Aibinu, A.M., Ekumah, B., Asaana, J., 2021. Unmanned aerial vehicle (UAV) applications in coastal zone management—a review. Environmental Monitoring and Assessment 193, 1–12.</w:t>
      </w:r>
    </w:p>
    <w:p w14:paraId="5E11EF67" w14:textId="77777777" w:rsidR="00E12AF1" w:rsidRDefault="00000000">
      <w:pPr>
        <w:pStyle w:val="Bibliographie"/>
      </w:pPr>
      <w:bookmarkStart w:id="338" w:name="ref-angnuureng2022"/>
      <w:bookmarkEnd w:id="336"/>
      <w:r>
        <w:t>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p w14:paraId="5E11EF68" w14:textId="77777777" w:rsidR="00E12AF1" w:rsidRDefault="00000000">
      <w:pPr>
        <w:pStyle w:val="Bibliographie"/>
      </w:pPr>
      <w:bookmarkStart w:id="339" w:name="ref-bannari2022"/>
      <w:bookmarkEnd w:id="338"/>
      <w:r>
        <w:t>Bannari, A., Ali, T.S., Abahussain, A., 2022. The capabilities of sentinel-MSI (2A/2B) and landsat-OLI (8/9) in seagrass and algae species differentiation using spectral reflectance. Ocean Science 18, 361–388.</w:t>
      </w:r>
    </w:p>
    <w:p w14:paraId="5E11EF69" w14:textId="77777777" w:rsidR="00E12AF1" w:rsidRDefault="00000000">
      <w:pPr>
        <w:pStyle w:val="Bibliographie"/>
      </w:pPr>
      <w:bookmarkStart w:id="340" w:name="ref-bargain2013seasonal"/>
      <w:bookmarkEnd w:id="339"/>
      <w:r>
        <w:t>Bargain, A., Robin, M., Méléder, V., Rosa, P., Le Menn, E., Harin, N., Barillé, L., 2013. Seasonal spectral variation of zostera noltii and its influence on pigment-based vegetation indices. Journal of experimental marine biology and ecology 446, 86–94.</w:t>
      </w:r>
    </w:p>
    <w:p w14:paraId="5E11EF6A" w14:textId="77777777" w:rsidR="00E12AF1" w:rsidRDefault="00000000">
      <w:pPr>
        <w:pStyle w:val="Bibliographie"/>
      </w:pPr>
      <w:bookmarkStart w:id="341" w:name="ref-beach1997vivo"/>
      <w:bookmarkEnd w:id="340"/>
      <w:r>
        <w:t>Beach, K., Borgeas, H., Nishimura, N., Smith, C., 1997. In vivo absorbance spectra and the ecophysiology of reef macroalgae. Coral Reefs 16, 21–28.</w:t>
      </w:r>
    </w:p>
    <w:p w14:paraId="5E11EF6B" w14:textId="77777777" w:rsidR="00E12AF1" w:rsidRDefault="00000000">
      <w:pPr>
        <w:pStyle w:val="Bibliographie"/>
      </w:pPr>
      <w:bookmarkStart w:id="342" w:name="ref-Brunier2022Topographic"/>
      <w:bookmarkEnd w:id="341"/>
      <w:r>
        <w:t xml:space="preserve">Brunier, G., Oiry, S., Gruet, Y., Dubois, S.F., Barillé, L., 2022. Topographic analysis of intertidal polychaete reefs (sabellaria alveolata) at a very high spatial resolution. Remote Sensing 2022, Vol. 14, Page 307 14, 307. </w:t>
      </w:r>
      <w:hyperlink r:id="rId26">
        <w:r>
          <w:rPr>
            <w:rStyle w:val="Lienhypertexte"/>
          </w:rPr>
          <w:t>https://doi.org/10.3390/RS14020307</w:t>
        </w:r>
      </w:hyperlink>
    </w:p>
    <w:p w14:paraId="5E11EF6C" w14:textId="77777777" w:rsidR="00E12AF1" w:rsidRDefault="00000000">
      <w:pPr>
        <w:pStyle w:val="Bibliographie"/>
      </w:pPr>
      <w:bookmarkStart w:id="343" w:name="ref-Cao2017"/>
      <w:bookmarkEnd w:id="342"/>
      <w:r>
        <w:t xml:space="preserve">Cao, J., Thorson, J.T., Richards, R.A., Chen, Y., 2017. Spatiotemporal index standardization improves the stock assessment of northern shrimp in the gulf of maine. Canadian Journal of Fisheries and Aquatic Sciences 74, 1781–1793. </w:t>
      </w:r>
      <w:hyperlink r:id="rId27">
        <w:r>
          <w:rPr>
            <w:rStyle w:val="Lienhypertexte"/>
          </w:rPr>
          <w:t>https://doi.org/10.1139/cjfas-2016-0137</w:t>
        </w:r>
      </w:hyperlink>
    </w:p>
    <w:p w14:paraId="5E11EF6D" w14:textId="77777777" w:rsidR="00E12AF1" w:rsidRDefault="00000000">
      <w:pPr>
        <w:pStyle w:val="Bibliographie"/>
      </w:pPr>
      <w:bookmarkStart w:id="344" w:name="ref-casella2020"/>
      <w:bookmarkEnd w:id="343"/>
      <w:r>
        <w:t>Casella, E., Drechsel, J., Winter, C., Benninghoff, M., Rovere, A., 2020. Accuracy of sand beach topography surveying by drones and photogrammetry. Geo-Marine Letters 40, 255–268.</w:t>
      </w:r>
    </w:p>
    <w:p w14:paraId="5E11EF6E" w14:textId="77777777" w:rsidR="00E12AF1" w:rsidRDefault="00000000">
      <w:pPr>
        <w:pStyle w:val="Bibliographie"/>
      </w:pPr>
      <w:bookmarkStart w:id="345" w:name="ref-charrier2021growth"/>
      <w:bookmarkEnd w:id="344"/>
      <w:r>
        <w:t>Charrier, B., Boscq, S., Nelson, B.J., Läubli, N.F., 2021. Growth and labelling of cell wall components of the brown alga ectocarpus in microfluidic chips. Frontiers in Marine Science 8, 745654.</w:t>
      </w:r>
    </w:p>
    <w:p w14:paraId="5E11EF6F" w14:textId="77777777" w:rsidR="00E12AF1" w:rsidRDefault="00000000">
      <w:pPr>
        <w:pStyle w:val="Bibliographie"/>
      </w:pPr>
      <w:bookmarkStart w:id="346" w:name="ref-chefaoui2018dramatic"/>
      <w:bookmarkEnd w:id="345"/>
      <w:r>
        <w:t>Chefaoui, R.M., Duarte, C.M., Serrão, E.A., 2018. Dramatic loss of seagrass habitat under projected climate change in the mediterranean sea. Global change biology 24, 4919–4928.</w:t>
      </w:r>
    </w:p>
    <w:p w14:paraId="5E11EF70" w14:textId="77777777" w:rsidR="00E12AF1" w:rsidRDefault="00000000">
      <w:pPr>
        <w:pStyle w:val="Bibliographie"/>
      </w:pPr>
      <w:bookmarkStart w:id="347" w:name="ref-coffer2023"/>
      <w:bookmarkEnd w:id="346"/>
      <w: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5E11EF71" w14:textId="77777777" w:rsidR="00E12AF1" w:rsidRPr="00656248" w:rsidRDefault="00000000">
      <w:pPr>
        <w:pStyle w:val="Bibliographie"/>
        <w:rPr>
          <w:lang w:val="pt-PT"/>
        </w:rPr>
      </w:pPr>
      <w:bookmarkStart w:id="348" w:name="ref-collin2019improving"/>
      <w:bookmarkEnd w:id="347"/>
      <w:r>
        <w:lastRenderedPageBreak/>
        <w:t xml:space="preserve">Collin, A., Dubois, S., James, D., Houet, T., 2019. Improving intertidal reef mapping using UAV surface, red edge, and near-infrared data. </w:t>
      </w:r>
      <w:r w:rsidRPr="00656248">
        <w:rPr>
          <w:lang w:val="pt-PT"/>
        </w:rPr>
        <w:t>Drones 3, 67.</w:t>
      </w:r>
    </w:p>
    <w:p w14:paraId="5E11EF72" w14:textId="77777777" w:rsidR="00E12AF1" w:rsidRDefault="00000000">
      <w:pPr>
        <w:pStyle w:val="Bibliographie"/>
      </w:pPr>
      <w:bookmarkStart w:id="349" w:name="ref-COSTA2021107018"/>
      <w:bookmarkEnd w:id="348"/>
      <w:r w:rsidRPr="00656248">
        <w:rPr>
          <w:lang w:val="pt-PT"/>
        </w:rPr>
        <w:t xml:space="preserve">Costa, V., Serôdio, J., Lillebø, A.I., Sousa, A.I., 2021. </w:t>
      </w:r>
      <w:r>
        <w:t>Use of hyperspectral reflectance to non-destructively estimate seagrass zostera noltei biomass. Ecological Indicators 121, 107018. https://doi.org/</w:t>
      </w:r>
      <w:hyperlink r:id="rId28">
        <w:r>
          <w:rPr>
            <w:rStyle w:val="Lienhypertexte"/>
          </w:rPr>
          <w:t>https://doi.org/10.1016/j.ecolind.2020.107018</w:t>
        </w:r>
      </w:hyperlink>
    </w:p>
    <w:p w14:paraId="5E11EF73" w14:textId="77777777" w:rsidR="00E12AF1" w:rsidRDefault="00000000">
      <w:pPr>
        <w:pStyle w:val="Bibliographie"/>
      </w:pPr>
      <w:bookmarkStart w:id="350" w:name="ref-Davies2023"/>
      <w:bookmarkEnd w:id="349"/>
      <w:r>
        <w:t xml:space="preserve">Davies, B.F.R., Gernez, P., Geraud, A., Oiry, Simon, Rosa, P., Zoffoli, M.L., Barillé, L., 2023a. Multi- and hyperspectral classification of soft-bottom intertidal vegetation using a spectral library for coastal biodiversity remote sensing. Remote Sensing of Environment 290, 113554. </w:t>
      </w:r>
      <w:hyperlink r:id="rId29">
        <w:r>
          <w:rPr>
            <w:rStyle w:val="Lienhypertexte"/>
          </w:rPr>
          <w:t>https://doi.org/10.1016/j.rse.2023.113554</w:t>
        </w:r>
      </w:hyperlink>
    </w:p>
    <w:p w14:paraId="5E11EF74" w14:textId="77777777" w:rsidR="00E12AF1" w:rsidRDefault="00000000">
      <w:pPr>
        <w:pStyle w:val="Bibliographie"/>
      </w:pPr>
      <w:bookmarkStart w:id="351" w:name="ref-BedeGbif"/>
      <w:bookmarkEnd w:id="350"/>
      <w:r>
        <w:t xml:space="preserve">Davies, B.F.R., Sousa, A.I., Figueira, R., Oiry, S., Gernez, P., Barillé, L., 2023b. Benthic intertidal vegetation from the tagus estuary and aveiro lagoon. </w:t>
      </w:r>
      <w:hyperlink r:id="rId30">
        <w:r>
          <w:rPr>
            <w:rStyle w:val="Lienhypertexte"/>
          </w:rPr>
          <w:t>https://doi.org/10.15468/n4ak6x</w:t>
        </w:r>
      </w:hyperlink>
    </w:p>
    <w:p w14:paraId="5E11EF75" w14:textId="77777777" w:rsidR="00E12AF1" w:rsidRDefault="00000000">
      <w:pPr>
        <w:pStyle w:val="Bibliographie"/>
      </w:pPr>
      <w:bookmarkStart w:id="352" w:name="ref-devlin2023nutrients"/>
      <w:bookmarkEnd w:id="351"/>
      <w:r>
        <w:t>Devlin, M., Brodie, J., 2023. Nutrients and eutrophication, in: Marine Pollution–Monitoring, Management and Mitigation. Springer, pp. 75–100.</w:t>
      </w:r>
    </w:p>
    <w:p w14:paraId="5E11EF76" w14:textId="77777777" w:rsidR="00E12AF1" w:rsidRDefault="00000000">
      <w:pPr>
        <w:pStyle w:val="Bibliographie"/>
      </w:pPr>
      <w:bookmarkStart w:id="353" w:name="ref-Douay2022"/>
      <w:bookmarkEnd w:id="352"/>
      <w:r>
        <w:t xml:space="preserve">Douay, F., Verpoorter, C., Duong, G., Spilmont, N., Gevaert, F., 2022. New hyperspectral procedure to discriminate intertidal macroalgae. Remote Sensing 14. </w:t>
      </w:r>
      <w:hyperlink r:id="rId31">
        <w:r>
          <w:rPr>
            <w:rStyle w:val="Lienhypertexte"/>
          </w:rPr>
          <w:t>https://doi.org/10.3390/rs14020346</w:t>
        </w:r>
      </w:hyperlink>
    </w:p>
    <w:p w14:paraId="5E11EF77" w14:textId="77777777" w:rsidR="00E12AF1" w:rsidRDefault="00000000">
      <w:pPr>
        <w:pStyle w:val="Bibliographie"/>
      </w:pPr>
      <w:bookmarkStart w:id="354" w:name="ref-duffy2019"/>
      <w:bookmarkEnd w:id="353"/>
      <w:r>
        <w:t>Duffy, J.E., Benedetti-Cecchi, L., Trinanes, J., Muller-Karger, F.E., Ambo-Rappe, R., Boström, C., Buschmann, A.H., Byrnes, J., Coles, R.G., Creed, J., others, 2019. Toward a coordinated global observing system for seagrasses and marine macroalgae. Frontiers in Marine Science 6, 317.</w:t>
      </w:r>
    </w:p>
    <w:p w14:paraId="5E11EF78" w14:textId="77777777" w:rsidR="00E12AF1" w:rsidRDefault="00000000">
      <w:pPr>
        <w:pStyle w:val="Bibliographie"/>
      </w:pPr>
      <w:bookmarkStart w:id="355" w:name="ref-WFD2000"/>
      <w:bookmarkEnd w:id="354"/>
      <w:r>
        <w:t>European-Commission,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5E11EF79" w14:textId="77777777" w:rsidR="00E12AF1" w:rsidRDefault="00000000">
      <w:pPr>
        <w:pStyle w:val="Bibliographie"/>
      </w:pPr>
      <w:bookmarkStart w:id="356" w:name="ref-fairley2022drone"/>
      <w:bookmarkEnd w:id="355"/>
      <w:r>
        <w:t>Fairley, I., Williamson, B.J., McIlvenny, J., King, N., Masters, I., Lewis, M., Neill, S., Glasby, D., Coles, D., Powell, B., others, 2022. Drone-based large-scale particle image velocimetry applied to tidal stream energy resource assessment. Renewable Energy 196, 839–855.</w:t>
      </w:r>
    </w:p>
    <w:p w14:paraId="5E11EF7A" w14:textId="77777777" w:rsidR="00E12AF1" w:rsidRDefault="00000000">
      <w:pPr>
        <w:pStyle w:val="Bibliographie"/>
      </w:pPr>
      <w:bookmarkStart w:id="357" w:name="ref-foden2007angiosperms"/>
      <w:bookmarkEnd w:id="356"/>
      <w:r>
        <w:t>Foden, J., Brazier, D., 2007. Angiosperms (seagrass) within the EU water framework directive: A UK perspective. Marine Pollution Bulletin 55, 181–195.</w:t>
      </w:r>
    </w:p>
    <w:p w14:paraId="5E11EF7B" w14:textId="77777777" w:rsidR="00E12AF1" w:rsidRDefault="00000000">
      <w:pPr>
        <w:pStyle w:val="Bibliographie"/>
      </w:pPr>
      <w:bookmarkStart w:id="358" w:name="ref-fyfe2003spatial"/>
      <w:bookmarkEnd w:id="357"/>
      <w:r>
        <w:t>Fyfe, S., 2003. Spatial and temporal variation in spectral reflectance: Are seagrass species spectrally distinct? Limnology and Oceanography 48, 464–479.</w:t>
      </w:r>
    </w:p>
    <w:p w14:paraId="5E11EF7C" w14:textId="77777777" w:rsidR="00E12AF1" w:rsidRDefault="00000000">
      <w:pPr>
        <w:pStyle w:val="Bibliographie"/>
      </w:pPr>
      <w:bookmarkStart w:id="359" w:name="ref-gardner2018"/>
      <w:bookmarkEnd w:id="358"/>
      <w:r>
        <w:t>Gardner, R.C., Finlayson, C., 2018. Global wetland outlook: State of the world’s wetlands and their services to people. Stetson Law.</w:t>
      </w:r>
    </w:p>
    <w:p w14:paraId="5E11EF7D" w14:textId="77777777" w:rsidR="00E12AF1" w:rsidRDefault="00000000">
      <w:pPr>
        <w:pStyle w:val="Bibliographie"/>
      </w:pPr>
      <w:bookmarkStart w:id="360" w:name="ref-HARO2023103451"/>
      <w:bookmarkEnd w:id="359"/>
      <w:r>
        <w:t xml:space="preserve">Haro, S., Bermejo, R., Wilkes, R., Bull, L., Morrison, L., 2023. Monitoring intertidal golden tides dominated by ectocarpus siliculosus using sentinel-2 imagery. International Journal </w:t>
      </w:r>
      <w:r>
        <w:lastRenderedPageBreak/>
        <w:t>of Applied Earth Observation and Geoinformation 122, 103451. https://doi.org/</w:t>
      </w:r>
      <w:hyperlink r:id="rId32">
        <w:r>
          <w:rPr>
            <w:rStyle w:val="Lienhypertexte"/>
          </w:rPr>
          <w:t>https://doi.org/10.1016/j.jag.2023.103451</w:t>
        </w:r>
      </w:hyperlink>
    </w:p>
    <w:p w14:paraId="5E11EF7E" w14:textId="77777777" w:rsidR="00E12AF1" w:rsidRDefault="00000000">
      <w:pPr>
        <w:pStyle w:val="Bibliographie"/>
      </w:pPr>
      <w:bookmarkStart w:id="361" w:name="ref-hedley2018influence"/>
      <w:bookmarkEnd w:id="360"/>
      <w:r>
        <w:t>Hedley, J.D., Mirhakak, M., Wentworth, A., Dierssen, H.M., 2018. Influence of three-dimensional coral structures on hyperspectral benthic reflectance and water-leaving reflectance. Applied Sciences 8, 2688.</w:t>
      </w:r>
    </w:p>
    <w:p w14:paraId="5E11EF7F" w14:textId="77777777" w:rsidR="00E12AF1" w:rsidRDefault="00000000">
      <w:pPr>
        <w:pStyle w:val="Bibliographie"/>
      </w:pPr>
      <w:bookmarkStart w:id="362" w:name="ref-holon2018predictive"/>
      <w:bookmarkEnd w:id="361"/>
      <w:r>
        <w:t>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p w14:paraId="5E11EF80" w14:textId="77777777" w:rsidR="00E12AF1" w:rsidRDefault="00000000">
      <w:pPr>
        <w:pStyle w:val="Bibliographie"/>
      </w:pPr>
      <w:bookmarkStart w:id="363" w:name="ref-jankowska2019"/>
      <w:bookmarkEnd w:id="362"/>
      <w:r>
        <w:t>Jankowska, E., Michel, L.N., Lepoint, G., Włodarska-Kowalczuk, M., 2019. Stabilizing effects of seagrass meadows on coastal water benthic food webs. Journal of Experimental Marine Biology and Ecology 510, 54–63.</w:t>
      </w:r>
    </w:p>
    <w:p w14:paraId="5E11EF81" w14:textId="77777777" w:rsidR="00E12AF1" w:rsidRDefault="00000000">
      <w:pPr>
        <w:pStyle w:val="Bibliographie"/>
      </w:pPr>
      <w:bookmarkStart w:id="364" w:name="ref-joyce2023"/>
      <w:bookmarkEnd w:id="363"/>
      <w:r>
        <w:t>Joyce, K.E., Fickas, K.C., Kalamandeen, M., 2023. The unique value proposition for using drones to map coastal ecosystems. Cambridge Prisms: Coastal Futures 1, e6.</w:t>
      </w:r>
    </w:p>
    <w:p w14:paraId="5E11EF82" w14:textId="77777777" w:rsidR="00E12AF1" w:rsidRDefault="00000000">
      <w:pPr>
        <w:pStyle w:val="Bibliographie"/>
      </w:pPr>
      <w:bookmarkStart w:id="365" w:name="ref-kirk1994light"/>
      <w:bookmarkEnd w:id="364"/>
      <w:r>
        <w:t>Kirk, J.T., 1994. Light and photosynthesis in aquatic ecosystems. Cambridge university press.</w:t>
      </w:r>
    </w:p>
    <w:p w14:paraId="5E11EF83" w14:textId="77777777" w:rsidR="00E12AF1" w:rsidRDefault="00000000">
      <w:pPr>
        <w:pStyle w:val="Bibliographie"/>
      </w:pPr>
      <w:bookmarkStart w:id="366" w:name="ref-klemas2012remote"/>
      <w:bookmarkEnd w:id="365"/>
      <w:r>
        <w:t>Klemas, V., 2012. Remote sensing of algal blooms: An overview with case studies. Journal of coastal research 28, 34–43.</w:t>
      </w:r>
    </w:p>
    <w:p w14:paraId="5E11EF84" w14:textId="77777777" w:rsidR="00E12AF1" w:rsidRDefault="00000000">
      <w:pPr>
        <w:pStyle w:val="Bibliographie"/>
      </w:pPr>
      <w:bookmarkStart w:id="367" w:name="ref-legare2022remote"/>
      <w:bookmarkEnd w:id="366"/>
      <w:r>
        <w:t>Légaré, B., Bélanger, S., Singh, R.K., Bernatchez, P., Cusson, M., 2022. Remote sensing of coastal vegetation phenology in a cold temperate intertidal system: Implications for classification of coastal habitats. Remote Sensing 14, 3000.</w:t>
      </w:r>
    </w:p>
    <w:p w14:paraId="5E11EF85" w14:textId="77777777" w:rsidR="00E12AF1" w:rsidRDefault="00000000">
      <w:pPr>
        <w:pStyle w:val="Bibliographie"/>
      </w:pPr>
      <w:bookmarkStart w:id="368" w:name="ref-lin2018"/>
      <w:bookmarkEnd w:id="367"/>
      <w:r>
        <w:t>Lin, H., Sun, T., Zhou, Y., Gu, R., Zhang, X., Yang, W., 2018. Which genes in a typical intertidal seagrass (zostera japonica) indicate copper-, lead-, and cadmium pollution? Frontiers in Plant Science 9, 1545.</w:t>
      </w:r>
    </w:p>
    <w:p w14:paraId="5E11EF86" w14:textId="77777777" w:rsidR="00E12AF1" w:rsidRDefault="00000000">
      <w:pPr>
        <w:pStyle w:val="Bibliographie"/>
      </w:pPr>
      <w:bookmarkStart w:id="369" w:name="ref-deSantos2019"/>
      <w:bookmarkEnd w:id="368"/>
      <w:r>
        <w:t>Los Santos, C.B. de, Krause-Jensen, D., Alcoverro, T., Marbà, N., Duarte, C.M., Van Katwijk, M.M., Pérez, M., Romero, J., Sánchez-Lizaso, J.L., Roca, G., others, 2019. Recent trend reversal for declining european seagrass meadows. Nature communications 10, 3356.</w:t>
      </w:r>
    </w:p>
    <w:p w14:paraId="5E11EF87" w14:textId="77777777" w:rsidR="00E12AF1" w:rsidRDefault="00000000">
      <w:pPr>
        <w:pStyle w:val="Bibliographie"/>
      </w:pPr>
      <w:bookmarkStart w:id="370" w:name="ref-louime2017sargassum"/>
      <w:bookmarkEnd w:id="369"/>
      <w:r w:rsidRPr="00656248">
        <w:rPr>
          <w:lang w:val="pt-PT"/>
        </w:rPr>
        <w:t xml:space="preserve">Louime, C., Fortune, J., Gervais, G., 2017. </w:t>
      </w:r>
      <w:r>
        <w:t>Sargassum invasion of coastal environments: A growing concern. American Journal of Environmental Sciences 13, 58–64.</w:t>
      </w:r>
    </w:p>
    <w:p w14:paraId="5E11EF88" w14:textId="77777777" w:rsidR="00E12AF1" w:rsidRDefault="00000000">
      <w:pPr>
        <w:pStyle w:val="Bibliographie"/>
      </w:pPr>
      <w:bookmarkStart w:id="371" w:name="ref-marquet2024global"/>
      <w:bookmarkEnd w:id="370"/>
      <w:r>
        <w:t>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p w14:paraId="5E11EF89" w14:textId="77777777" w:rsidR="00E12AF1" w:rsidRDefault="00000000">
      <w:pPr>
        <w:pStyle w:val="Bibliographie"/>
      </w:pPr>
      <w:bookmarkStart w:id="372" w:name="ref-meleder2003spectrometric"/>
      <w:bookmarkEnd w:id="371"/>
      <w:r>
        <w:t>Méléder, V., Barillé, L., Launeau, P., Carrère, V., Rincé, Y., 2003. Spectrometric constraint in analysis of benthic diatom biomass using monospecific cultures. Remote Sensing of Environment 88, 386–400.</w:t>
      </w:r>
    </w:p>
    <w:p w14:paraId="5E11EF8A" w14:textId="77777777" w:rsidR="00E12AF1" w:rsidRDefault="00000000">
      <w:pPr>
        <w:pStyle w:val="Bibliographie"/>
      </w:pPr>
      <w:bookmarkStart w:id="373" w:name="ref-menesguen2018marees"/>
      <w:bookmarkEnd w:id="372"/>
      <w:r>
        <w:lastRenderedPageBreak/>
        <w:t>Ménesguen, A., 2018. Les marées vertes: 40 clés pour comprendre. Editions Quae.</w:t>
      </w:r>
    </w:p>
    <w:p w14:paraId="5E11EF8B" w14:textId="77777777" w:rsidR="00E12AF1" w:rsidRDefault="00000000">
      <w:pPr>
        <w:pStyle w:val="Bibliographie"/>
      </w:pPr>
      <w:bookmarkStart w:id="374" w:name="ref-Miloslavich2018"/>
      <w:bookmarkEnd w:id="373"/>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 </w:t>
      </w:r>
      <w:hyperlink r:id="rId33">
        <w:r>
          <w:rPr>
            <w:rStyle w:val="Lienhypertexte"/>
          </w:rPr>
          <w:t>https://doi.org/10.1111/GCB.14108</w:t>
        </w:r>
      </w:hyperlink>
    </w:p>
    <w:p w14:paraId="5E11EF8C" w14:textId="77777777" w:rsidR="00E12AF1" w:rsidRDefault="00000000">
      <w:pPr>
        <w:pStyle w:val="Bibliographie"/>
      </w:pPr>
      <w:bookmarkStart w:id="375" w:name="ref-muller2018satellite"/>
      <w:bookmarkEnd w:id="374"/>
      <w:r>
        <w:t>Muller-Karger, F.E., Hestir, E., Ade, C., Turpie, K., Roberts, D.A., Siegel, D., Miller, R.J., Humm, D., Izenberg, N., Keller, M., others, 2018. Satellite sensor requirements for monitoring essential biodiversity variables of coastal ecosystems. Ecological applications 28, 749–760.</w:t>
      </w:r>
    </w:p>
    <w:p w14:paraId="5E11EF8D" w14:textId="77777777" w:rsidR="00E12AF1" w:rsidRDefault="00000000">
      <w:pPr>
        <w:pStyle w:val="Bibliographie"/>
      </w:pPr>
      <w:bookmarkStart w:id="376" w:name="ref-nguyen2021"/>
      <w:bookmarkEnd w:id="375"/>
      <w:r>
        <w:t>Nguyen, H.M., Ralph, P.J., Marı́n-Guirao, L., Pernice, M., Procaccini, G., 2021. Seagrasses in an era of ocean warming: A review. Biological Reviews 96, 2009–2030.</w:t>
      </w:r>
    </w:p>
    <w:p w14:paraId="5E11EF8E" w14:textId="77777777" w:rsidR="00E12AF1" w:rsidRDefault="00000000">
      <w:pPr>
        <w:pStyle w:val="Bibliographie"/>
      </w:pPr>
      <w:bookmarkStart w:id="377" w:name="ref-nijland2019"/>
      <w:bookmarkEnd w:id="376"/>
      <w:r>
        <w:t>Nijland, W., Reshitnyk, L., Rubidge, E., 2019. Satellite remote sensing of canopy-forming kelp on a complex coastline: A novel procedure using the landsat image archive. Remote Sensing of Environment 220, 41–50.</w:t>
      </w:r>
    </w:p>
    <w:p w14:paraId="5E11EF8F" w14:textId="77777777" w:rsidR="00E12AF1" w:rsidRDefault="00000000">
      <w:pPr>
        <w:pStyle w:val="Bibliographie"/>
      </w:pPr>
      <w:bookmarkStart w:id="378" w:name="ref-nordlund2024one"/>
      <w:bookmarkEnd w:id="377"/>
      <w:r>
        <w:t>Nordlund, L.M., Unsworth, R.K., Wallner-Hahn, S., Ratnarajah, L., Beca-Carretero, P., Boikova, E., Bull, J.C., Chefaoui, R.M., Santos, C.B. de los, Gagnon, K., others, 2024. One hundred priority questions for advancing seagrass conservation in europe. Plants, People, Planet.</w:t>
      </w:r>
    </w:p>
    <w:p w14:paraId="5E11EF90" w14:textId="77777777" w:rsidR="00E12AF1" w:rsidRDefault="00000000">
      <w:pPr>
        <w:pStyle w:val="Bibliographie"/>
      </w:pPr>
      <w:bookmarkStart w:id="379" w:name="ref-oh2017use"/>
      <w:bookmarkEnd w:id="378"/>
      <w:r>
        <w:t>Oh, J., Kim, D., Lee, H., 2017. Use of a drone for mapping and time series image acquisition of tidal zones. Journal of the Korean Institute of Intelligent Systems 27, 119–125.</w:t>
      </w:r>
    </w:p>
    <w:p w14:paraId="5E11EF91" w14:textId="77777777" w:rsidR="00E12AF1" w:rsidRDefault="00000000">
      <w:pPr>
        <w:pStyle w:val="Bibliographie"/>
      </w:pPr>
      <w:bookmarkStart w:id="380" w:name="ref-oiry2021using"/>
      <w:bookmarkEnd w:id="379"/>
      <w:r>
        <w:t>Oiry, S., Barillé, L., 2021. Using sentinel-2 satellite imagery to develop microphytobenthos-based water quality indices in estuaries. Ecological Indicators 121, 107184.</w:t>
      </w:r>
    </w:p>
    <w:p w14:paraId="5E11EF92" w14:textId="77777777" w:rsidR="00E12AF1" w:rsidRDefault="00000000">
      <w:pPr>
        <w:pStyle w:val="Bibliographie"/>
      </w:pPr>
      <w:bookmarkStart w:id="381" w:name="ref-orth2006"/>
      <w:bookmarkEnd w:id="380"/>
      <w:r>
        <w:t>Orth, R.J., Carruthers, T.J., Dennison, W.C., Duarte, C.M., Fourqurean, J.W., Heck, K.L., Hughes, A.R., Kendrick, G.A., Kenworthy, W.J., Olyarnik, S., others, 2006. A global crisis for seagrass ecosystems. Bioscience 56, 987–996.</w:t>
      </w:r>
    </w:p>
    <w:p w14:paraId="5E11EF93" w14:textId="77777777" w:rsidR="00E12AF1" w:rsidRDefault="00000000">
      <w:pPr>
        <w:pStyle w:val="Bibliographie"/>
      </w:pPr>
      <w:bookmarkStart w:id="382" w:name="ref-papathanasopoulou2019satellite"/>
      <w:bookmarkEnd w:id="381"/>
      <w:r>
        <w:t>Papathanasopoulou, E., Simis, S., Alikas, K., Ansper, A., Anttila, J., Barillé, A., Barillé, L., Brando, V., Bresciani, M., Bučas, M., others, 2019. Satellite-assisted monitoring of water quality to support the implementation of the water framework directive. EOMORES white paper.</w:t>
      </w:r>
    </w:p>
    <w:p w14:paraId="5E11EF94" w14:textId="77777777" w:rsidR="00E12AF1" w:rsidRDefault="00000000">
      <w:pPr>
        <w:pStyle w:val="Bibliographie"/>
      </w:pPr>
      <w:bookmarkStart w:id="383" w:name="ref-Pereira2013"/>
      <w:bookmarkEnd w:id="382"/>
      <w:r>
        <w:t>Pereira, H.M., Ferrier, S., Walters, M., Geller, G.N., Jongman, R.H., Scholes, R.J., Bruford, M.W., Brummitt, N., Butchart, S.H., Cardoso, A., others, 2013. Essential biodiversity variables. Science 339, 277–278.</w:t>
      </w:r>
    </w:p>
    <w:p w14:paraId="5E11EF95" w14:textId="77777777" w:rsidR="00E12AF1" w:rsidRDefault="00000000">
      <w:pPr>
        <w:pStyle w:val="Bibliographie"/>
      </w:pPr>
      <w:bookmarkStart w:id="384" w:name="ref-piaser2023impact"/>
      <w:bookmarkEnd w:id="383"/>
      <w:r>
        <w:t>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p w14:paraId="5E11EF96" w14:textId="77777777" w:rsidR="00E12AF1" w:rsidRDefault="00000000">
      <w:pPr>
        <w:pStyle w:val="Bibliographie"/>
      </w:pPr>
      <w:bookmarkStart w:id="385" w:name="ref-ralph2002"/>
      <w:bookmarkEnd w:id="384"/>
      <w:r>
        <w:lastRenderedPageBreak/>
        <w:t>Ralph, P., Polk, S., Moore, K., Orth, R., Smith Jr, W., 2002. Operation of the xanthophyll cycle in the seagrass zostera marina in response to variable irradiance. Journal of Experimental Marine Biology and Ecology 271, 189–207.</w:t>
      </w:r>
    </w:p>
    <w:p w14:paraId="5E11EF97" w14:textId="77777777" w:rsidR="00E12AF1" w:rsidRDefault="00000000">
      <w:pPr>
        <w:pStyle w:val="Bibliographie"/>
      </w:pPr>
      <w:bookmarkStart w:id="386" w:name="ref-rasheed2011long"/>
      <w:bookmarkEnd w:id="385"/>
      <w:r>
        <w:t>Rasheed, M.A., Unsworth, R.K., 2011. Long-term climate-associated dynamics of a tropical seagrass meadow: Implications for the future. Marine Ecology Progress Series 422, 93–103.</w:t>
      </w:r>
    </w:p>
    <w:p w14:paraId="5E11EF98" w14:textId="77777777" w:rsidR="00E12AF1" w:rsidRDefault="00000000">
      <w:pPr>
        <w:pStyle w:val="Bibliographie"/>
      </w:pPr>
      <w:bookmarkStart w:id="387" w:name="ref-ratnarajah2023monitoring"/>
      <w:bookmarkEnd w:id="386"/>
      <w:r>
        <w:t>Ratnarajah, L., Abu-Alhaija, R., Atkinson, A., Batten, S., Bax, N.J., Bernard, K.S., Canonico, G., Cornils, A., Everett, J.D., Grigoratou, M., others, 2023. Monitoring and modelling marine zooplankton in a changing climate. Nature Communications 14, 564.</w:t>
      </w:r>
    </w:p>
    <w:p w14:paraId="5E11EF99" w14:textId="77777777" w:rsidR="00E12AF1" w:rsidRDefault="00000000">
      <w:pPr>
        <w:pStyle w:val="Bibliographie"/>
      </w:pPr>
      <w:bookmarkStart w:id="388" w:name="ref-repolho2017seagrass"/>
      <w:bookmarkEnd w:id="387"/>
      <w:r w:rsidRPr="00656248">
        <w:rPr>
          <w:lang w:val="pt-PT"/>
        </w:rPr>
        <w:t xml:space="preserve">Repolho, T., Duarte, B., Dionı́sio, G., Paula, J.R., Lopes, A.R., Rosa, I.C., Grilo, T.F., Caçador, I., Calado, R., Rosa, R., 2017. </w:t>
      </w:r>
      <w:r>
        <w:t xml:space="preserve">Seagrass </w:t>
      </w:r>
      <w:proofErr w:type="spellStart"/>
      <w:r>
        <w:t>ecophysiological</w:t>
      </w:r>
      <w:proofErr w:type="spellEnd"/>
      <w:r>
        <w:t xml:space="preserve"> performance under ocean warming and acidification. Scientific Reports 7, 41443.</w:t>
      </w:r>
    </w:p>
    <w:p w14:paraId="5E11EF9A" w14:textId="77777777" w:rsidR="00E12AF1" w:rsidRDefault="00000000">
      <w:pPr>
        <w:pStyle w:val="Bibliographie"/>
      </w:pPr>
      <w:bookmarkStart w:id="389" w:name="ref-Roca2022"/>
      <w:bookmarkEnd w:id="388"/>
      <w:r w:rsidRPr="00656248">
        <w:rPr>
          <w:lang w:val="pt-PT"/>
          <w:rPrChange w:id="390" w:author="Ana Sousa" w:date="2024-04-15T18:34:00Z">
            <w:rPr/>
          </w:rPrChange>
        </w:rPr>
        <w:t xml:space="preserve">Roca, M., Dunbar, M.B., Román, A., Caballero, I., Zoffoli, M.L., Gernez, P., Navarro, G., 2022. </w:t>
      </w:r>
      <w:r>
        <w:t xml:space="preserve">Monitoring the marine invasive alien species rugulopteryx okamurae using unmanned aerial vehicles and satellites. Frontiers in Marine Science 9. </w:t>
      </w:r>
      <w:hyperlink r:id="rId34">
        <w:r>
          <w:rPr>
            <w:rStyle w:val="Lienhypertexte"/>
          </w:rPr>
          <w:t>https://doi.org/10.3389/fmars.2022.1004012</w:t>
        </w:r>
      </w:hyperlink>
    </w:p>
    <w:p w14:paraId="5E11EF9B" w14:textId="77777777" w:rsidR="00E12AF1" w:rsidRDefault="00000000">
      <w:pPr>
        <w:pStyle w:val="Bibliographie"/>
      </w:pPr>
      <w:bookmarkStart w:id="391" w:name="ref-Roman2021"/>
      <w:bookmarkEnd w:id="389"/>
      <w:r>
        <w:t>Román, A., Tovar-Sánchez, A., Olivé, I., Navarro, G., 2021. Using a UAV-mounted multispectral camera for the monitoring of marine macrophytes. Frontiers in Marine Science 1225.</w:t>
      </w:r>
    </w:p>
    <w:p w14:paraId="5E11EF9C" w14:textId="77777777" w:rsidR="00E12AF1" w:rsidRDefault="00000000">
      <w:pPr>
        <w:pStyle w:val="Bibliographie"/>
      </w:pPr>
      <w:bookmarkStart w:id="392" w:name="ref-rossiter2020uav"/>
      <w:bookmarkEnd w:id="391"/>
      <w:r>
        <w:t>Rossiter, T., Furey, T., McCarthy, T., Stengel, D.B., 2020. UAV-mounted hyperspectral mapping of intertidal macroalgae. Estuarine, Coastal and Shelf Science 242, 106789.</w:t>
      </w:r>
    </w:p>
    <w:p w14:paraId="5E11EF9D" w14:textId="77777777" w:rsidR="00E12AF1" w:rsidRDefault="00000000">
      <w:pPr>
        <w:pStyle w:val="Bibliographie"/>
      </w:pPr>
      <w:bookmarkStart w:id="393" w:name="ref-SCHIBALSKI2022101414"/>
      <w:bookmarkEnd w:id="392"/>
      <w:r>
        <w:t>Schibalski, A., Kleyer, M., Maier, M., Schröder, B., 2022. Spatiotemporally explicit prediction of future ecosystem service provisioning in response to climate change, sea level rise, and adaptation strategies. Ecosystem Services 54, 101414. https://doi.org/</w:t>
      </w:r>
      <w:hyperlink r:id="rId35">
        <w:r>
          <w:rPr>
            <w:rStyle w:val="Lienhypertexte"/>
          </w:rPr>
          <w:t>https://doi.org/10.1016/j.ecoser.2022.101414</w:t>
        </w:r>
      </w:hyperlink>
    </w:p>
    <w:p w14:paraId="5E11EF9E" w14:textId="77777777" w:rsidR="00E12AF1" w:rsidRDefault="00000000">
      <w:pPr>
        <w:pStyle w:val="Bibliographie"/>
      </w:pPr>
      <w:bookmarkStart w:id="394" w:name="ref-rs13081408"/>
      <w:bookmarkEnd w:id="393"/>
      <w:r>
        <w:t xml:space="preserve">Schreyers, L., Emmerik, T. van, Biermann, L., Le Lay, Y.-F., 2021. Spotting green tides over brittany from space: Three decades of monitoring with landsat imagery. Remote Sensing 13. </w:t>
      </w:r>
      <w:hyperlink r:id="rId36">
        <w:r>
          <w:rPr>
            <w:rStyle w:val="Lienhypertexte"/>
          </w:rPr>
          <w:t>https://doi.org/10.3390/rs13081408</w:t>
        </w:r>
      </w:hyperlink>
    </w:p>
    <w:p w14:paraId="5E11EF9F" w14:textId="77777777" w:rsidR="00E12AF1" w:rsidRDefault="00000000">
      <w:pPr>
        <w:pStyle w:val="Bibliographie"/>
      </w:pPr>
      <w:bookmarkStart w:id="395" w:name="ref-Slaton2001"/>
      <w:bookmarkEnd w:id="394"/>
      <w:r>
        <w:t>Slaton, M.R., Raymond Hunt Jr., E., Smith, W.K., 2001. Estimating near-infrared leaf reflectance from leaf structural characteristics. American Journal of Botany 88, 278–284. https://doi.org/</w:t>
      </w:r>
      <w:hyperlink r:id="rId37">
        <w:r>
          <w:rPr>
            <w:rStyle w:val="Lienhypertexte"/>
          </w:rPr>
          <w:t>https://doi.org/10.2307/2657019</w:t>
        </w:r>
      </w:hyperlink>
    </w:p>
    <w:p w14:paraId="5E11EFA0" w14:textId="77777777" w:rsidR="00E12AF1" w:rsidRDefault="00000000">
      <w:pPr>
        <w:pStyle w:val="Bibliographie"/>
      </w:pPr>
      <w:bookmarkStart w:id="396" w:name="ref-soissons2018"/>
      <w:bookmarkEnd w:id="395"/>
      <w:r>
        <w:t>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p w14:paraId="5E11EFA1" w14:textId="77777777" w:rsidR="00E12AF1" w:rsidRDefault="00000000">
      <w:pPr>
        <w:pStyle w:val="Bibliographie"/>
      </w:pPr>
      <w:bookmarkStart w:id="397" w:name="ref-sutton2011european"/>
      <w:bookmarkEnd w:id="396"/>
      <w:r>
        <w:t>Sutton, M.A., Van Grinsven, H., Billen, G., Bleeker, A., Bouwman, A., Oenema, O., 2011. European nitrogen assessement-summary for policy makers, in: The European Nitrogen Assessment. Sources, Effects and Policy Perspectives. pp. xxiv–xxxiv.</w:t>
      </w:r>
    </w:p>
    <w:p w14:paraId="5E11EFA2" w14:textId="77777777" w:rsidR="00E12AF1" w:rsidRDefault="00000000">
      <w:pPr>
        <w:pStyle w:val="Bibliographie"/>
      </w:pPr>
      <w:bookmarkStart w:id="398" w:name="ref-tallam2023"/>
      <w:bookmarkEnd w:id="397"/>
      <w:r>
        <w:lastRenderedPageBreak/>
        <w:t>Tallam, K., Nguyen, N., Ventura, J., Fricker, A., Calhoun, S., O’Leary, J., Fitzgibbons, M., Robbins, I., Walter, R.K., 2023. Application of deep learning for classification of intertidal eelgrass from drone-acquired imagery. Remote Sensing 15, 2321.</w:t>
      </w:r>
    </w:p>
    <w:p w14:paraId="5E11EFA3" w14:textId="77777777" w:rsidR="00E12AF1" w:rsidRDefault="00000000">
      <w:pPr>
        <w:pStyle w:val="Bibliographie"/>
      </w:pPr>
      <w:bookmarkStart w:id="399" w:name="ref-Traganos2018"/>
      <w:bookmarkEnd w:id="398"/>
      <w:r>
        <w:t xml:space="preserve">Traganos, D., Reinartz, P., 2018. Mapping mediterranean seagrasses with sentinel-2 imagery. Marine Pollution Bulletin 134, 197–209. </w:t>
      </w:r>
      <w:hyperlink r:id="rId38">
        <w:r>
          <w:rPr>
            <w:rStyle w:val="Lienhypertexte"/>
          </w:rPr>
          <w:t>https://doi.org/10.1016/j.marpolbul.2017.06.075</w:t>
        </w:r>
      </w:hyperlink>
    </w:p>
    <w:p w14:paraId="5E11EFA4" w14:textId="77777777" w:rsidR="00E12AF1" w:rsidRDefault="00000000">
      <w:pPr>
        <w:pStyle w:val="Bibliographie"/>
      </w:pPr>
      <w:bookmarkStart w:id="400" w:name="ref-tuya2013"/>
      <w:bookmarkEnd w:id="399"/>
      <w:r>
        <w:t>Tuya, F., Hernandez-Zerpa, H., Espino, F., Haroun, R., 2013. Drastic decadal decline of the seagrass cymodocea nodosa at gran canaria (eastern atlantic): Interactions with the green algae caulerpa prolifera. Aquatic Botany 105, 1–6.</w:t>
      </w:r>
    </w:p>
    <w:p w14:paraId="5E11EFA5" w14:textId="77777777" w:rsidR="00E12AF1" w:rsidRDefault="00000000">
      <w:pPr>
        <w:pStyle w:val="Bibliographie"/>
      </w:pPr>
      <w:bookmarkStart w:id="401" w:name="ref-unsworth2022"/>
      <w:bookmarkEnd w:id="400"/>
      <w:r>
        <w:t>Unsworth, R.K., Cullen-Unsworth, L.C., Jones, B.L., Lilley, R.J., 2022. The planetary role of seagrass conservation. Science 377, 609–613.</w:t>
      </w:r>
    </w:p>
    <w:p w14:paraId="5E11EFA6" w14:textId="77777777" w:rsidR="00E12AF1" w:rsidRPr="00656248" w:rsidRDefault="00000000">
      <w:pPr>
        <w:pStyle w:val="Bibliographie"/>
        <w:rPr>
          <w:lang w:val="pt-PT"/>
          <w:rPrChange w:id="402" w:author="Ana Sousa" w:date="2024-04-15T18:34:00Z">
            <w:rPr/>
          </w:rPrChange>
        </w:rPr>
      </w:pPr>
      <w:bookmarkStart w:id="403" w:name="ref-veettil2020opportunities"/>
      <w:bookmarkEnd w:id="401"/>
      <w:r>
        <w:t xml:space="preserve">Veettil, B.K., Ward, R.D., Lima, M.D.A.C., Stankovic, M., Hoai, P.N., Quang, N.X., 2020. Opportunities for seagrass research derived from remote sensing: A review of current methods. </w:t>
      </w:r>
      <w:r w:rsidRPr="00656248">
        <w:rPr>
          <w:lang w:val="pt-PT"/>
          <w:rPrChange w:id="404" w:author="Ana Sousa" w:date="2024-04-15T18:34:00Z">
            <w:rPr/>
          </w:rPrChange>
        </w:rPr>
        <w:t>Ecological Indicators 117, 106560.</w:t>
      </w:r>
    </w:p>
    <w:p w14:paraId="5E11EFA7" w14:textId="77777777" w:rsidR="00E12AF1" w:rsidRDefault="00000000">
      <w:pPr>
        <w:pStyle w:val="Bibliographie"/>
      </w:pPr>
      <w:bookmarkStart w:id="405" w:name="ref-villalobos2023remote"/>
      <w:bookmarkEnd w:id="403"/>
      <w:r w:rsidRPr="00656248">
        <w:rPr>
          <w:lang w:val="pt-PT"/>
          <w:rPrChange w:id="406" w:author="Ana Sousa" w:date="2024-04-15T18:34:00Z">
            <w:rPr/>
          </w:rPrChange>
        </w:rPr>
        <w:t xml:space="preserve">Villalobos Perna, P., Di Febbraro, M., Carranza, M.L., Marzialetti, F., Innangi, M., 2023. </w:t>
      </w:r>
      <w:r>
        <w:t>Remote sensing and invasive plants in coastal ecosystems: What we know so far and future prospects. Land 12, 341.</w:t>
      </w:r>
    </w:p>
    <w:p w14:paraId="5E11EFA8" w14:textId="77777777" w:rsidR="00E12AF1" w:rsidRPr="00656248" w:rsidRDefault="00000000">
      <w:pPr>
        <w:pStyle w:val="Bibliographie"/>
        <w:rPr>
          <w:lang w:val="pt-PT"/>
          <w:rPrChange w:id="407" w:author="Ana Sousa" w:date="2024-04-15T18:34:00Z">
            <w:rPr/>
          </w:rPrChange>
        </w:rPr>
      </w:pPr>
      <w:bookmarkStart w:id="408" w:name="ref-villares1999nitrogen"/>
      <w:bookmarkEnd w:id="405"/>
      <w:r>
        <w:t xml:space="preserve">Villares, R., Puente, X., Carballeira, A., 1999. Nitrogen and phosphorus in ulva sp. In the galician rias bajas (northwest spain): Seasonal fluctuations and influence on growth. </w:t>
      </w:r>
      <w:r w:rsidRPr="00656248">
        <w:rPr>
          <w:lang w:val="pt-PT"/>
          <w:rPrChange w:id="409" w:author="Ana Sousa" w:date="2024-04-15T18:34:00Z">
            <w:rPr/>
          </w:rPrChange>
        </w:rPr>
        <w:t>Boletin-Instituto Español de Oceanografia 15, 337–342.</w:t>
      </w:r>
    </w:p>
    <w:p w14:paraId="5E11EFA9" w14:textId="77777777" w:rsidR="00E12AF1" w:rsidRDefault="00000000">
      <w:pPr>
        <w:pStyle w:val="Bibliographie"/>
      </w:pPr>
      <w:bookmarkStart w:id="410" w:name="ref-wang2022"/>
      <w:bookmarkEnd w:id="408"/>
      <w:r w:rsidRPr="00656248">
        <w:rPr>
          <w:lang w:val="pt-PT"/>
          <w:rPrChange w:id="411" w:author="Ana Sousa" w:date="2024-04-15T18:34:00Z">
            <w:rPr/>
          </w:rPrChange>
        </w:rPr>
        <w:t xml:space="preserve">Wang, Z., Fang, Z., Liang, J., Song, X., 2022. </w:t>
      </w:r>
      <w:r>
        <w:t>Assessment of global habitat suitability and risk of ocean green tides. Harmful Algae 119, 102324.</w:t>
      </w:r>
    </w:p>
    <w:p w14:paraId="5E11EFAA" w14:textId="77777777" w:rsidR="00E12AF1" w:rsidRDefault="00000000">
      <w:pPr>
        <w:pStyle w:val="Bibliographie"/>
      </w:pPr>
      <w:bookmarkStart w:id="412" w:name="ref-WEI2015399"/>
      <w:bookmarkEnd w:id="410"/>
      <w:r>
        <w:t>Wei, P., Lu, Z., Song, J., 2015. Variable importance analysis: A comprehensive review. Reliability Engineering and System Safety 142, 399–432. https://doi.org/</w:t>
      </w:r>
      <w:hyperlink r:id="rId39">
        <w:r>
          <w:rPr>
            <w:rStyle w:val="Lienhypertexte"/>
          </w:rPr>
          <w:t>https://doi.org/10.1016/j.ress.2015.05.018</w:t>
        </w:r>
      </w:hyperlink>
    </w:p>
    <w:p w14:paraId="5E11EFAB" w14:textId="77777777" w:rsidR="00E12AF1" w:rsidRDefault="00000000">
      <w:pPr>
        <w:pStyle w:val="Bibliographie"/>
      </w:pPr>
      <w:bookmarkStart w:id="413" w:name="ref-xu2021"/>
      <w:bookmarkEnd w:id="412"/>
      <w:r>
        <w:t>Xu, S., Xu, S., Zhou, Y., Yue, S., Zhang, X., Gu, R., Zhang, Y., Qiao, Y., Liu, M., 2021. Long-term changes in the unique and largest seagrass meadows in the bohai sea (china) using satellite (1974–2019) and sonar data: Implication for conservation and restoration. Remote Sensing 13, 856.</w:t>
      </w:r>
    </w:p>
    <w:p w14:paraId="5E11EFAC" w14:textId="77777777" w:rsidR="00E12AF1" w:rsidRDefault="00000000">
      <w:pPr>
        <w:pStyle w:val="Bibliographie"/>
      </w:pPr>
      <w:bookmarkStart w:id="414" w:name="ref-ye2011green"/>
      <w:bookmarkEnd w:id="413"/>
      <w:r>
        <w:t>Ye, N., Zhang, X., Mao, Y., Liang, C., Xu, D., Zou, J., Zhuang, Z., Wang, Q., 2011. “Green tides” are overwhelming the coastline of our blue planet: Taking the world’s largest example. Ecological Research 26, 477–485.</w:t>
      </w:r>
    </w:p>
    <w:p w14:paraId="5E11EFAD" w14:textId="77777777" w:rsidR="00E12AF1" w:rsidRDefault="00000000">
      <w:pPr>
        <w:pStyle w:val="Bibliographie"/>
      </w:pPr>
      <w:bookmarkStart w:id="415" w:name="ref-Zoffoli2021"/>
      <w:bookmarkEnd w:id="414"/>
      <w:r>
        <w:t xml:space="preserve">Zoffoli, M.L., Gernez, P., Godet, L., Peters, S., Oiry, S., Barillé, L., 2021. Decadal increase in the ecological status of a north-atlantic intertidal seagrass meadow observed with multi-mission satellite time-series. Ecological Indicators 130, 108033. </w:t>
      </w:r>
      <w:hyperlink r:id="rId40">
        <w:r>
          <w:rPr>
            <w:rStyle w:val="Lienhypertexte"/>
          </w:rPr>
          <w:t>https://doi.org/10.1016/j.ecolind.2021.108033</w:t>
        </w:r>
      </w:hyperlink>
    </w:p>
    <w:p w14:paraId="5E11EFAE" w14:textId="77777777" w:rsidR="00E12AF1" w:rsidRDefault="00000000">
      <w:pPr>
        <w:pStyle w:val="Bibliographie"/>
      </w:pPr>
      <w:bookmarkStart w:id="416" w:name="ref-Zoffoli2022"/>
      <w:bookmarkEnd w:id="415"/>
      <w:r>
        <w:lastRenderedPageBreak/>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 </w:t>
      </w:r>
      <w:hyperlink r:id="rId41">
        <w:r>
          <w:rPr>
            <w:rStyle w:val="Lienhypertexte"/>
          </w:rPr>
          <w:t>https://doi.org/10.1002/rse2.319</w:t>
        </w:r>
      </w:hyperlink>
    </w:p>
    <w:p w14:paraId="5E11EFAF" w14:textId="77777777" w:rsidR="00E12AF1" w:rsidRDefault="00000000">
      <w:pPr>
        <w:pStyle w:val="Bibliographie"/>
      </w:pPr>
      <w:bookmarkStart w:id="417" w:name="ref-ZOFFOLI2020112020"/>
      <w:bookmarkEnd w:id="416"/>
      <w:r>
        <w:t>Zoffoli, M.L., Gernez, P., Rosa, P., Le Bris, A., Brando, V.E., Barillé, A.-L., Harin, N., Peters, S., Poser, K., Spaias, L., Peralta, G., Barillé, L., 2020. Sentinel-2 remote sensing of zostera noltei-dominated intertidal seagrass meadows. Remote Sensing of Environment 251, 112020. https://doi.org/</w:t>
      </w:r>
      <w:hyperlink r:id="rId42">
        <w:r>
          <w:rPr>
            <w:rStyle w:val="Lienhypertexte"/>
          </w:rPr>
          <w:t>https://doi.org/10.1016/j.rse.2020.112020</w:t>
        </w:r>
      </w:hyperlink>
      <w:bookmarkEnd w:id="302"/>
      <w:bookmarkEnd w:id="337"/>
      <w:bookmarkEnd w:id="417"/>
    </w:p>
    <w:sectPr w:rsidR="00E12AF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na Sousa" w:date="2024-04-26T12:00:00Z" w:initials="AS">
    <w:p w14:paraId="530AC1EB" w14:textId="77777777" w:rsidR="00B27F68" w:rsidRDefault="00B27F68" w:rsidP="002229F7">
      <w:r>
        <w:rPr>
          <w:rStyle w:val="Marquedecommentaire"/>
        </w:rPr>
        <w:annotationRef/>
      </w:r>
      <w:r>
        <w:rPr>
          <w:color w:val="000000"/>
          <w:sz w:val="20"/>
          <w:szCs w:val="20"/>
        </w:rPr>
        <w:t>Since 2 countries were assessed, it may be considered too broad (as a reviewer mentioned in Bede’s paper). An alternative can be: “in France and Portugal Intertidal areas”)</w:t>
      </w:r>
    </w:p>
  </w:comment>
  <w:comment w:id="47" w:author="Ana Sousa" w:date="2024-04-26T12:05:00Z" w:initials="AS">
    <w:p w14:paraId="7CE52593" w14:textId="77777777" w:rsidR="00B27F68" w:rsidRDefault="00B27F68" w:rsidP="00645253">
      <w:r>
        <w:rPr>
          <w:rStyle w:val="Marquedecommentaire"/>
        </w:rPr>
        <w:annotationRef/>
      </w:r>
      <w:r>
        <w:rPr>
          <w:color w:val="000000"/>
          <w:sz w:val="20"/>
          <w:szCs w:val="20"/>
        </w:rPr>
        <w:t>I’m not aware to which journal you will submit the paper, but probably they ask for keywords</w:t>
      </w:r>
    </w:p>
  </w:comment>
  <w:comment w:id="50" w:author="Ana Sousa" w:date="2024-04-19T17:34:00Z" w:initials="AS">
    <w:p w14:paraId="1AF97D8B" w14:textId="52A6030E" w:rsidR="004909B8" w:rsidRDefault="004909B8" w:rsidP="007A15BE">
      <w:r>
        <w:rPr>
          <w:rStyle w:val="Marquedecommentaire"/>
        </w:rPr>
        <w:annotationRef/>
      </w:r>
      <w:r>
        <w:rPr>
          <w:sz w:val="20"/>
          <w:szCs w:val="20"/>
        </w:rPr>
        <w:t>It is not clear to me why? Are you comparing with subtidal?</w:t>
      </w:r>
    </w:p>
  </w:comment>
  <w:comment w:id="51" w:author="Ana Sousa" w:date="2024-04-26T12:04:00Z" w:initials="AS">
    <w:p w14:paraId="54978894" w14:textId="77777777" w:rsidR="00B27F68" w:rsidRDefault="00B27F68" w:rsidP="00946B2E">
      <w:r>
        <w:rPr>
          <w:rStyle w:val="Marquedecommentaire"/>
        </w:rPr>
        <w:annotationRef/>
      </w:r>
      <w:r>
        <w:rPr>
          <w:color w:val="000000"/>
          <w:sz w:val="20"/>
          <w:szCs w:val="20"/>
        </w:rPr>
        <w:t>Given that the UAV term is broadly used in this field, I think it’s relevant to include it in the abstract (it will also increase the probability of others interested in RS to find the paper in automatic searches).</w:t>
      </w:r>
    </w:p>
  </w:comment>
  <w:comment w:id="60" w:author="Ana Sousa" w:date="2024-04-26T09:52:00Z" w:initials="AS">
    <w:p w14:paraId="7ECEE0E1" w14:textId="7AD2FBE5" w:rsidR="00227E47" w:rsidRDefault="00227E47" w:rsidP="00001990">
      <w:r>
        <w:rPr>
          <w:rStyle w:val="Marquedecommentaire"/>
        </w:rPr>
        <w:annotationRef/>
      </w:r>
      <w:r>
        <w:rPr>
          <w:color w:val="000000"/>
          <w:sz w:val="20"/>
          <w:szCs w:val="20"/>
        </w:rPr>
        <w:t>Sousa, A. I., da Silva, J. F., Azevedo, A., &amp; Lillebø, A. I. (2019). Blue Carbon stock in Zostera noltei meadows at Ria de Aveiro coastal lagoon (Portugal) over a decade. Scientific Reports, 9(1). https://doi.org/10.1038/s41598-019-50425-4</w:t>
      </w:r>
    </w:p>
  </w:comment>
  <w:comment w:id="61" w:author="Ana Sousa" w:date="2024-04-26T09:50:00Z" w:initials="AS">
    <w:p w14:paraId="3A537E0E" w14:textId="3DBFD6C2" w:rsidR="00CD0361" w:rsidRDefault="00CD0361" w:rsidP="00BC27A3">
      <w:r>
        <w:rPr>
          <w:rStyle w:val="Marquedecommentaire"/>
        </w:rPr>
        <w:annotationRef/>
      </w:r>
      <w:r>
        <w:rPr>
          <w:color w:val="000000"/>
          <w:sz w:val="20"/>
          <w:szCs w:val="20"/>
        </w:rPr>
        <w:t>They can mitigate but are not able to limit or control the process of eutrophication.</w:t>
      </w:r>
    </w:p>
  </w:comment>
  <w:comment w:id="70" w:author="Ana Sousa" w:date="2024-04-26T10:13:00Z" w:initials="AS">
    <w:p w14:paraId="0BF1C521" w14:textId="77777777" w:rsidR="00253721" w:rsidRDefault="00253721" w:rsidP="00E10FD5">
      <w:r>
        <w:rPr>
          <w:rStyle w:val="Marquedecommentaire"/>
        </w:rPr>
        <w:annotationRef/>
      </w:r>
      <w:r>
        <w:rPr>
          <w:color w:val="000000"/>
          <w:sz w:val="20"/>
          <w:szCs w:val="20"/>
        </w:rPr>
        <w:t>Both papers report both the former decrease and more recent recovery of seagrasses</w:t>
      </w:r>
    </w:p>
  </w:comment>
  <w:comment w:id="95" w:author="Ana Sousa" w:date="2024-04-26T12:07:00Z" w:initials="AS">
    <w:p w14:paraId="0B031CEF" w14:textId="77777777" w:rsidR="00842D37" w:rsidRDefault="00842D37" w:rsidP="001A512B">
      <w:r>
        <w:rPr>
          <w:rStyle w:val="Marquedecommentaire"/>
        </w:rPr>
        <w:annotationRef/>
      </w:r>
      <w:r>
        <w:rPr>
          <w:color w:val="000000"/>
          <w:sz w:val="20"/>
          <w:szCs w:val="20"/>
        </w:rPr>
        <w:t>Several authors still use the Zostera noltei, so I suggest to include also that terminology (the new terminology is not consensual among seagrass scientists, yet :))</w:t>
      </w:r>
    </w:p>
  </w:comment>
  <w:comment w:id="107" w:author="Ana Sousa" w:date="2024-04-26T12:12:00Z" w:initials="AS">
    <w:p w14:paraId="31A521DE" w14:textId="77777777" w:rsidR="00181C91" w:rsidRDefault="00181C91" w:rsidP="000D7DF9">
      <w:r>
        <w:rPr>
          <w:rStyle w:val="Marquedecommentaire"/>
        </w:rPr>
        <w:annotationRef/>
      </w:r>
      <w:r>
        <w:rPr>
          <w:sz w:val="20"/>
          <w:szCs w:val="20"/>
        </w:rPr>
        <w:t>This paper describes the lagoon with emphasis on salt marsh extension and characterisation.</w:t>
      </w:r>
    </w:p>
    <w:p w14:paraId="2711066F" w14:textId="77777777" w:rsidR="00181C91" w:rsidRDefault="00181C91" w:rsidP="000D7DF9"/>
    <w:p w14:paraId="6CFE7843" w14:textId="77777777" w:rsidR="00181C91" w:rsidRDefault="00181C91" w:rsidP="000D7DF9">
      <w:r>
        <w:rPr>
          <w:sz w:val="20"/>
          <w:szCs w:val="20"/>
        </w:rPr>
        <w:t xml:space="preserve">Sousa A.I., Santos D.B., da Silva E.F., Sousa L.P., Cleary D.F.R., Soares A.M.V.M., Lillebo A.I. 2017. 'Blue Carbon' and Nutrient Stocks of Salt Marshes at a Temperate Coastal Lagoon (Ria de Aveiro, Portugal). Scientific Reports 7, DOI: 10.1038/srep41225. </w:t>
      </w:r>
    </w:p>
  </w:comment>
  <w:comment w:id="118" w:author="Ana Sousa" w:date="2024-04-26T12:16:00Z" w:initials="AS">
    <w:p w14:paraId="1F3D679E" w14:textId="77777777" w:rsidR="00BA4819" w:rsidRDefault="00BA4819" w:rsidP="004821B7">
      <w:r>
        <w:rPr>
          <w:rStyle w:val="Marquedecommentaire"/>
        </w:rPr>
        <w:annotationRef/>
      </w:r>
      <w:r>
        <w:rPr>
          <w:color w:val="000000"/>
          <w:sz w:val="20"/>
          <w:szCs w:val="20"/>
        </w:rPr>
        <w:t>Freshwater loading is residual from this tributary. This channel hydrodynamics is more dependent on the tide and seawater income.</w:t>
      </w:r>
    </w:p>
  </w:comment>
  <w:comment w:id="120" w:author="Ana Sousa" w:date="2024-04-26T12:20:00Z" w:initials="AS">
    <w:p w14:paraId="3666DC90" w14:textId="77777777" w:rsidR="00191B08" w:rsidRDefault="00191B08" w:rsidP="00984A11">
      <w:r>
        <w:rPr>
          <w:rStyle w:val="Marquedecommentaire"/>
        </w:rPr>
        <w:annotationRef/>
      </w:r>
      <w:r>
        <w:rPr>
          <w:color w:val="000000"/>
          <w:sz w:val="20"/>
          <w:szCs w:val="20"/>
        </w:rPr>
        <w:t>Mataduços is accessible by car.  That’s where we went on the national holiday by car.</w:t>
      </w:r>
    </w:p>
  </w:comment>
  <w:comment w:id="130" w:author="Ana Sousa" w:date="2024-04-26T12:24:00Z" w:initials="AS">
    <w:p w14:paraId="36A4AE4D" w14:textId="77777777" w:rsidR="00E91D4C" w:rsidRDefault="00E91D4C" w:rsidP="006C7936">
      <w:r>
        <w:rPr>
          <w:rStyle w:val="Marquedecommentaire"/>
        </w:rPr>
        <w:annotationRef/>
      </w:r>
      <w:r>
        <w:rPr>
          <w:color w:val="000000"/>
          <w:sz w:val="20"/>
          <w:szCs w:val="20"/>
        </w:rPr>
        <w:t>Date is not mentioned in the table. Do you mean the site?</w:t>
      </w:r>
    </w:p>
  </w:comment>
  <w:comment w:id="141" w:author="Ana Sousa" w:date="2024-04-26T12:32:00Z" w:initials="AS">
    <w:p w14:paraId="3A063CC6" w14:textId="77777777" w:rsidR="000A11E5" w:rsidRDefault="000A11E5" w:rsidP="005D3D99">
      <w:r>
        <w:rPr>
          <w:rStyle w:val="Marquedecommentaire"/>
        </w:rPr>
        <w:annotationRef/>
      </w:r>
      <w:r>
        <w:rPr>
          <w:sz w:val="20"/>
          <w:szCs w:val="20"/>
        </w:rPr>
        <w:t xml:space="preserve">I suggest to complete the caption with the dominant species of each category </w:t>
      </w:r>
    </w:p>
  </w:comment>
  <w:comment w:id="146" w:author="Ana Sousa" w:date="2024-04-26T12:30:00Z" w:initials="AS">
    <w:p w14:paraId="3E618ADC" w14:textId="5F54CB8B" w:rsidR="000A11E5" w:rsidRDefault="000A11E5" w:rsidP="00BB3E91">
      <w:r>
        <w:rPr>
          <w:rStyle w:val="Marquedecommentaire"/>
        </w:rPr>
        <w:annotationRef/>
      </w:r>
      <w:r>
        <w:rPr>
          <w:color w:val="000000"/>
          <w:sz w:val="20"/>
          <w:szCs w:val="20"/>
        </w:rPr>
        <w:t xml:space="preserve">From the picture it seems Fucus serratus; at Ria it occurs the Fucus vesiculosus (I’m not aware of Fucus serratus); in France sites is it Fucus serratus? Anyway we can only keep the genus Fucus sp.  </w:t>
      </w:r>
    </w:p>
  </w:comment>
  <w:comment w:id="151" w:author="Ana Sousa" w:date="2024-04-26T12:31:00Z" w:initials="AS">
    <w:p w14:paraId="3A6D256F" w14:textId="77777777" w:rsidR="008523D5" w:rsidRDefault="000A11E5" w:rsidP="00E314C5">
      <w:r>
        <w:rPr>
          <w:rStyle w:val="Marquedecommentaire"/>
        </w:rPr>
        <w:annotationRef/>
      </w:r>
      <w:r w:rsidR="008523D5">
        <w:rPr>
          <w:i/>
          <w:iCs/>
          <w:color w:val="000000"/>
          <w:sz w:val="20"/>
          <w:szCs w:val="20"/>
        </w:rPr>
        <w:t>Gracilaria vermicullophyla</w:t>
      </w:r>
      <w:r w:rsidR="008523D5">
        <w:rPr>
          <w:color w:val="000000"/>
          <w:sz w:val="20"/>
          <w:szCs w:val="20"/>
        </w:rPr>
        <w:t>?</w:t>
      </w:r>
    </w:p>
  </w:comment>
  <w:comment w:id="213" w:author="Ana Sousa" w:date="2024-04-26T13:00:00Z" w:initials="AS">
    <w:p w14:paraId="75C03EFB" w14:textId="77777777" w:rsidR="002C4B9A" w:rsidRDefault="002C4B9A" w:rsidP="008B504F">
      <w:r>
        <w:rPr>
          <w:rStyle w:val="Marquedecommentaire"/>
        </w:rPr>
        <w:annotationRef/>
      </w:r>
      <w:r>
        <w:rPr>
          <w:color w:val="000000"/>
          <w:sz w:val="20"/>
          <w:szCs w:val="20"/>
        </w:rPr>
        <w:t>Indeed</w:t>
      </w:r>
    </w:p>
  </w:comment>
  <w:comment w:id="252" w:author="Ana Sousa" w:date="2024-04-26T12:58:00Z" w:initials="AS">
    <w:p w14:paraId="25807417" w14:textId="2A87C7A7" w:rsidR="002C4B9A" w:rsidRDefault="002C4B9A" w:rsidP="001A69AE">
      <w:r>
        <w:rPr>
          <w:rStyle w:val="Marquedecommentaire"/>
        </w:rPr>
        <w:annotationRef/>
      </w:r>
      <w:r>
        <w:rPr>
          <w:color w:val="000000"/>
          <w:sz w:val="20"/>
          <w:szCs w:val="20"/>
        </w:rPr>
        <w:t>Suggest to specify the acronym</w:t>
      </w:r>
    </w:p>
  </w:comment>
  <w:comment w:id="270" w:author="Ana Sousa" w:date="2024-04-26T13:08:00Z" w:initials="AS">
    <w:p w14:paraId="40596E6E" w14:textId="77777777" w:rsidR="00313623" w:rsidRDefault="00313623" w:rsidP="00317016">
      <w:r>
        <w:rPr>
          <w:rStyle w:val="Marquedecommentaire"/>
        </w:rPr>
        <w:annotationRef/>
      </w:r>
      <w:r>
        <w:rPr>
          <w:sz w:val="20"/>
          <w:szCs w:val="20"/>
        </w:rPr>
        <w:t>To differentiate from green band or green algae (different  type of categories)</w:t>
      </w:r>
    </w:p>
  </w:comment>
  <w:comment w:id="274" w:author="Ana Sousa" w:date="2024-04-26T13:11:00Z" w:initials="AS">
    <w:p w14:paraId="71CBB309" w14:textId="77777777" w:rsidR="000A7F75" w:rsidRDefault="000A7F75" w:rsidP="00913B5A">
      <w:r>
        <w:rPr>
          <w:rStyle w:val="Marquedecommentaire"/>
        </w:rPr>
        <w:annotationRef/>
      </w:r>
      <w:r>
        <w:rPr>
          <w:color w:val="000000"/>
          <w:sz w:val="20"/>
          <w:szCs w:val="20"/>
        </w:rPr>
        <w:t>Green to our eyes? Does it include salt marsh vegetation (also coloured green)? Not sure about the best way to avoid the confusion.</w:t>
      </w:r>
    </w:p>
  </w:comment>
  <w:comment w:id="282" w:author="Ana Sousa" w:date="2024-04-26T13:16:00Z" w:initials="AS">
    <w:p w14:paraId="0E8393EB" w14:textId="77777777" w:rsidR="00B8150A" w:rsidRDefault="00B8150A" w:rsidP="00E21D84">
      <w:r>
        <w:rPr>
          <w:rStyle w:val="Marquedecommentaire"/>
        </w:rPr>
        <w:annotationRef/>
      </w:r>
      <w:r>
        <w:rPr>
          <w:color w:val="000000"/>
          <w:sz w:val="20"/>
          <w:szCs w:val="20"/>
        </w:rPr>
        <w:t>Or “wavelengths”</w:t>
      </w:r>
    </w:p>
  </w:comment>
  <w:comment w:id="296" w:author="Ana Sousa" w:date="2024-04-26T13:22:00Z" w:initials="AS">
    <w:p w14:paraId="4014EBE5" w14:textId="77777777" w:rsidR="002561B7" w:rsidRDefault="002561B7" w:rsidP="001229F2">
      <w:r>
        <w:rPr>
          <w:rStyle w:val="Marquedecommentaire"/>
        </w:rPr>
        <w:annotationRef/>
      </w:r>
      <w:r>
        <w:rPr>
          <w:color w:val="000000"/>
          <w:sz w:val="20"/>
          <w:szCs w:val="20"/>
        </w:rPr>
        <w:t>Since the refs are from over 10 years ago</w:t>
      </w:r>
    </w:p>
  </w:comment>
  <w:comment w:id="332" w:author="Ana Sousa" w:date="2024-04-26T13:31:00Z" w:initials="AS">
    <w:p w14:paraId="3CDDAFE0" w14:textId="77777777" w:rsidR="00271399" w:rsidRDefault="00271399" w:rsidP="00255EAD">
      <w:r>
        <w:rPr>
          <w:rStyle w:val="Marquedecommentaire"/>
        </w:rPr>
        <w:annotationRef/>
      </w:r>
      <w:r>
        <w:rPr>
          <w:color w:val="000000"/>
          <w:sz w:val="20"/>
          <w:szCs w:val="20"/>
        </w:rPr>
        <w:t>Please add Sousa et al., 2017 and 2019 (listed in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0AC1EB" w15:done="0"/>
  <w15:commentEx w15:paraId="7CE52593" w15:done="0"/>
  <w15:commentEx w15:paraId="1AF97D8B" w15:done="0"/>
  <w15:commentEx w15:paraId="54978894" w15:done="0"/>
  <w15:commentEx w15:paraId="7ECEE0E1" w15:done="0"/>
  <w15:commentEx w15:paraId="3A537E0E" w15:done="0"/>
  <w15:commentEx w15:paraId="0BF1C521" w15:done="0"/>
  <w15:commentEx w15:paraId="0B031CEF" w15:done="0"/>
  <w15:commentEx w15:paraId="6CFE7843" w15:done="0"/>
  <w15:commentEx w15:paraId="1F3D679E" w15:done="0"/>
  <w15:commentEx w15:paraId="3666DC90" w15:done="0"/>
  <w15:commentEx w15:paraId="36A4AE4D" w15:done="0"/>
  <w15:commentEx w15:paraId="3A063CC6" w15:done="0"/>
  <w15:commentEx w15:paraId="3E618ADC" w15:done="0"/>
  <w15:commentEx w15:paraId="3A6D256F" w15:done="0"/>
  <w15:commentEx w15:paraId="75C03EFB" w15:done="0"/>
  <w15:commentEx w15:paraId="25807417" w15:done="0"/>
  <w15:commentEx w15:paraId="40596E6E" w15:done="0"/>
  <w15:commentEx w15:paraId="71CBB309" w15:done="0"/>
  <w15:commentEx w15:paraId="0E8393EB" w15:done="0"/>
  <w15:commentEx w15:paraId="4014EBE5" w15:done="0"/>
  <w15:commentEx w15:paraId="3CDDAF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84CD155" w16cex:dateUtc="2024-04-26T11:00:00Z"/>
  <w16cex:commentExtensible w16cex:durableId="756131DA" w16cex:dateUtc="2024-04-26T11:05:00Z"/>
  <w16cex:commentExtensible w16cex:durableId="51E9ACC6" w16cex:dateUtc="2024-04-19T16:34:00Z"/>
  <w16cex:commentExtensible w16cex:durableId="757E6E2A" w16cex:dateUtc="2024-04-26T11:04:00Z"/>
  <w16cex:commentExtensible w16cex:durableId="428DF8C4" w16cex:dateUtc="2024-04-26T08:52:00Z"/>
  <w16cex:commentExtensible w16cex:durableId="5F10D0D5" w16cex:dateUtc="2024-04-26T08:50:00Z"/>
  <w16cex:commentExtensible w16cex:durableId="5109B0E0" w16cex:dateUtc="2024-04-26T09:13:00Z"/>
  <w16cex:commentExtensible w16cex:durableId="25D1ABF0" w16cex:dateUtc="2024-04-26T11:07:00Z"/>
  <w16cex:commentExtensible w16cex:durableId="5A02C4F6" w16cex:dateUtc="2024-04-26T11:12:00Z"/>
  <w16cex:commentExtensible w16cex:durableId="22EE0B74" w16cex:dateUtc="2024-04-26T11:16:00Z"/>
  <w16cex:commentExtensible w16cex:durableId="64DD2F03" w16cex:dateUtc="2024-04-26T11:20:00Z"/>
  <w16cex:commentExtensible w16cex:durableId="219EA435" w16cex:dateUtc="2024-04-26T11:24:00Z"/>
  <w16cex:commentExtensible w16cex:durableId="5226EA65" w16cex:dateUtc="2024-04-26T11:32:00Z"/>
  <w16cex:commentExtensible w16cex:durableId="792FB577" w16cex:dateUtc="2024-04-26T11:30:00Z"/>
  <w16cex:commentExtensible w16cex:durableId="0D22A7B9" w16cex:dateUtc="2024-04-26T11:31:00Z"/>
  <w16cex:commentExtensible w16cex:durableId="12164841" w16cex:dateUtc="2024-04-26T12:00:00Z"/>
  <w16cex:commentExtensible w16cex:durableId="4099FD82" w16cex:dateUtc="2024-04-26T11:58:00Z"/>
  <w16cex:commentExtensible w16cex:durableId="33B99E27" w16cex:dateUtc="2024-04-26T12:08:00Z"/>
  <w16cex:commentExtensible w16cex:durableId="72641ADD" w16cex:dateUtc="2024-04-26T12:11:00Z"/>
  <w16cex:commentExtensible w16cex:durableId="18970F8F" w16cex:dateUtc="2024-04-26T12:16:00Z"/>
  <w16cex:commentExtensible w16cex:durableId="76D36D4A" w16cex:dateUtc="2024-04-26T12:22:00Z"/>
  <w16cex:commentExtensible w16cex:durableId="7C04375A" w16cex:dateUtc="2024-04-26T1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0AC1EB" w16cid:durableId="684CD155"/>
  <w16cid:commentId w16cid:paraId="7CE52593" w16cid:durableId="756131DA"/>
  <w16cid:commentId w16cid:paraId="1AF97D8B" w16cid:durableId="51E9ACC6"/>
  <w16cid:commentId w16cid:paraId="54978894" w16cid:durableId="757E6E2A"/>
  <w16cid:commentId w16cid:paraId="7ECEE0E1" w16cid:durableId="428DF8C4"/>
  <w16cid:commentId w16cid:paraId="3A537E0E" w16cid:durableId="5F10D0D5"/>
  <w16cid:commentId w16cid:paraId="0BF1C521" w16cid:durableId="5109B0E0"/>
  <w16cid:commentId w16cid:paraId="0B031CEF" w16cid:durableId="25D1ABF0"/>
  <w16cid:commentId w16cid:paraId="6CFE7843" w16cid:durableId="5A02C4F6"/>
  <w16cid:commentId w16cid:paraId="1F3D679E" w16cid:durableId="22EE0B74"/>
  <w16cid:commentId w16cid:paraId="3666DC90" w16cid:durableId="64DD2F03"/>
  <w16cid:commentId w16cid:paraId="36A4AE4D" w16cid:durableId="219EA435"/>
  <w16cid:commentId w16cid:paraId="3A063CC6" w16cid:durableId="5226EA65"/>
  <w16cid:commentId w16cid:paraId="3E618ADC" w16cid:durableId="792FB577"/>
  <w16cid:commentId w16cid:paraId="3A6D256F" w16cid:durableId="0D22A7B9"/>
  <w16cid:commentId w16cid:paraId="75C03EFB" w16cid:durableId="12164841"/>
  <w16cid:commentId w16cid:paraId="25807417" w16cid:durableId="4099FD82"/>
  <w16cid:commentId w16cid:paraId="40596E6E" w16cid:durableId="33B99E27"/>
  <w16cid:commentId w16cid:paraId="71CBB309" w16cid:durableId="72641ADD"/>
  <w16cid:commentId w16cid:paraId="0E8393EB" w16cid:durableId="18970F8F"/>
  <w16cid:commentId w16cid:paraId="4014EBE5" w16cid:durableId="76D36D4A"/>
  <w16cid:commentId w16cid:paraId="3CDDAFE0" w16cid:durableId="7C0437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72BD03" w14:textId="77777777" w:rsidR="00712BAE" w:rsidRDefault="00712BAE">
      <w:pPr>
        <w:spacing w:after="0"/>
      </w:pPr>
      <w:r>
        <w:separator/>
      </w:r>
    </w:p>
  </w:endnote>
  <w:endnote w:type="continuationSeparator" w:id="0">
    <w:p w14:paraId="3E7C8DB0" w14:textId="77777777" w:rsidR="00712BAE" w:rsidRDefault="00712B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EA886C" w14:textId="77777777" w:rsidR="00712BAE" w:rsidRDefault="00712BAE">
      <w:r>
        <w:separator/>
      </w:r>
    </w:p>
  </w:footnote>
  <w:footnote w:type="continuationSeparator" w:id="0">
    <w:p w14:paraId="7A7B80AE" w14:textId="77777777" w:rsidR="00712BAE" w:rsidRDefault="00712B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20EBEB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07809495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a Sousa">
    <w15:presenceInfo w15:providerId="None" w15:userId="Ana Sou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AF1"/>
    <w:rsid w:val="0002219E"/>
    <w:rsid w:val="000310BC"/>
    <w:rsid w:val="000A11E5"/>
    <w:rsid w:val="000A7F75"/>
    <w:rsid w:val="000B1F43"/>
    <w:rsid w:val="000B2D60"/>
    <w:rsid w:val="000C6A92"/>
    <w:rsid w:val="00181C91"/>
    <w:rsid w:val="00191B08"/>
    <w:rsid w:val="001D691C"/>
    <w:rsid w:val="00227E47"/>
    <w:rsid w:val="0023538A"/>
    <w:rsid w:val="00253721"/>
    <w:rsid w:val="002561B7"/>
    <w:rsid w:val="00271399"/>
    <w:rsid w:val="002A7FB4"/>
    <w:rsid w:val="002C4B9A"/>
    <w:rsid w:val="002D6045"/>
    <w:rsid w:val="002E25F4"/>
    <w:rsid w:val="00313039"/>
    <w:rsid w:val="00313623"/>
    <w:rsid w:val="00313B04"/>
    <w:rsid w:val="003461E4"/>
    <w:rsid w:val="00390C03"/>
    <w:rsid w:val="00472AAD"/>
    <w:rsid w:val="00486849"/>
    <w:rsid w:val="004909B8"/>
    <w:rsid w:val="00505E9B"/>
    <w:rsid w:val="0057176C"/>
    <w:rsid w:val="00634D62"/>
    <w:rsid w:val="00636470"/>
    <w:rsid w:val="00656248"/>
    <w:rsid w:val="00712BAE"/>
    <w:rsid w:val="00725813"/>
    <w:rsid w:val="007553E9"/>
    <w:rsid w:val="007572A8"/>
    <w:rsid w:val="007718BC"/>
    <w:rsid w:val="007E4C1C"/>
    <w:rsid w:val="00842D37"/>
    <w:rsid w:val="00843BF3"/>
    <w:rsid w:val="008523D5"/>
    <w:rsid w:val="008546D4"/>
    <w:rsid w:val="008D488F"/>
    <w:rsid w:val="0098265E"/>
    <w:rsid w:val="009A3516"/>
    <w:rsid w:val="009A5FF9"/>
    <w:rsid w:val="00A30566"/>
    <w:rsid w:val="00A374CF"/>
    <w:rsid w:val="00A4766F"/>
    <w:rsid w:val="00AA0593"/>
    <w:rsid w:val="00B27F68"/>
    <w:rsid w:val="00B8150A"/>
    <w:rsid w:val="00BA4819"/>
    <w:rsid w:val="00BB3793"/>
    <w:rsid w:val="00C954CD"/>
    <w:rsid w:val="00CC3C86"/>
    <w:rsid w:val="00CD0361"/>
    <w:rsid w:val="00CF4B33"/>
    <w:rsid w:val="00D951D3"/>
    <w:rsid w:val="00DC7351"/>
    <w:rsid w:val="00E12AF1"/>
    <w:rsid w:val="00E91D4C"/>
    <w:rsid w:val="00E969DC"/>
    <w:rsid w:val="00F82AD3"/>
    <w:rsid w:val="00FA33C3"/>
    <w:rsid w:val="00FB70A2"/>
    <w:rsid w:val="00FD6B8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1EEEF"/>
  <w15:docId w15:val="{E366FF5D-93D2-3149-B0E2-BD7086D16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Corpsdetexte"/>
    <w:qFormat/>
    <w:pPr>
      <w:keepNext/>
      <w:keepLines/>
      <w:spacing w:before="1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Rvision">
    <w:name w:val="Revision"/>
    <w:hidden/>
    <w:rsid w:val="00656248"/>
    <w:pPr>
      <w:spacing w:after="0"/>
    </w:pPr>
  </w:style>
  <w:style w:type="character" w:styleId="Marquedecommentaire">
    <w:name w:val="annotation reference"/>
    <w:basedOn w:val="Policepardfaut"/>
    <w:rsid w:val="004909B8"/>
    <w:rPr>
      <w:sz w:val="16"/>
      <w:szCs w:val="16"/>
    </w:rPr>
  </w:style>
  <w:style w:type="paragraph" w:styleId="Commentaire">
    <w:name w:val="annotation text"/>
    <w:basedOn w:val="Normal"/>
    <w:link w:val="CommentaireCar"/>
    <w:rsid w:val="004909B8"/>
    <w:rPr>
      <w:sz w:val="20"/>
      <w:szCs w:val="20"/>
    </w:rPr>
  </w:style>
  <w:style w:type="character" w:customStyle="1" w:styleId="CommentaireCar">
    <w:name w:val="Commentaire Car"/>
    <w:basedOn w:val="Policepardfaut"/>
    <w:link w:val="Commentaire"/>
    <w:rsid w:val="004909B8"/>
    <w:rPr>
      <w:sz w:val="20"/>
      <w:szCs w:val="20"/>
    </w:rPr>
  </w:style>
  <w:style w:type="paragraph" w:styleId="Objetducommentaire">
    <w:name w:val="annotation subject"/>
    <w:basedOn w:val="Commentaire"/>
    <w:next w:val="Commentaire"/>
    <w:link w:val="ObjetducommentaireCar"/>
    <w:rsid w:val="004909B8"/>
    <w:rPr>
      <w:b/>
      <w:bCs/>
    </w:rPr>
  </w:style>
  <w:style w:type="character" w:customStyle="1" w:styleId="ObjetducommentaireCar">
    <w:name w:val="Objet du commentaire Car"/>
    <w:basedOn w:val="CommentaireCar"/>
    <w:link w:val="Objetducommentaire"/>
    <w:rsid w:val="004909B8"/>
    <w:rPr>
      <w:b/>
      <w:bCs/>
      <w:sz w:val="20"/>
      <w:szCs w:val="20"/>
    </w:rPr>
  </w:style>
  <w:style w:type="character" w:styleId="Lienhypertextesuivivisit">
    <w:name w:val="FollowedHyperlink"/>
    <w:basedOn w:val="Policepardfaut"/>
    <w:rsid w:val="000310B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3390/RS14020307" TargetMode="External"/><Relationship Id="rId39" Type="http://schemas.openxmlformats.org/officeDocument/2006/relationships/hyperlink" Target="https://doi.org/10.1016/j.ress.2015.05.018" TargetMode="External"/><Relationship Id="rId21" Type="http://schemas.openxmlformats.org/officeDocument/2006/relationships/image" Target="media/image11.png"/><Relationship Id="rId34" Type="http://schemas.openxmlformats.org/officeDocument/2006/relationships/hyperlink" Target="https://doi.org/10.3389/fmars.2022.1004012" TargetMode="External"/><Relationship Id="rId42" Type="http://schemas.openxmlformats.org/officeDocument/2006/relationships/hyperlink" Target="https://doi.org/10.1016/j.rse.2020.112020" TargetMode="Externa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doi.org/10.1016/j.rse.2023.11355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oi.org/10.1016/j.jag.2023.103451" TargetMode="External"/><Relationship Id="rId37" Type="http://schemas.openxmlformats.org/officeDocument/2006/relationships/hyperlink" Target="https://doi.org/10.2307/2657019" TargetMode="External"/><Relationship Id="rId40" Type="http://schemas.openxmlformats.org/officeDocument/2006/relationships/hyperlink" Target="https://doi.org/10.1016/j.ecolind.2021.108033"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i.org/10.1016/j.ecolind.2020.107018" TargetMode="External"/><Relationship Id="rId36" Type="http://schemas.openxmlformats.org/officeDocument/2006/relationships/hyperlink" Target="https://doi.org/10.3390/rs13081408" TargetMode="Externa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hyperlink" Target="https://doi.org/10.3390/rs14020346" TargetMode="External"/><Relationship Id="rId44"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i.org/10.1139/cjfas-2016-0137" TargetMode="External"/><Relationship Id="rId30" Type="http://schemas.openxmlformats.org/officeDocument/2006/relationships/hyperlink" Target="https://doi.org/10.15468/n4ak6x" TargetMode="External"/><Relationship Id="rId35" Type="http://schemas.openxmlformats.org/officeDocument/2006/relationships/hyperlink" Target="https://doi.org/10.1016/j.ecoser.2022.101414" TargetMode="External"/><Relationship Id="rId43"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111/GCB.14108" TargetMode="External"/><Relationship Id="rId38" Type="http://schemas.openxmlformats.org/officeDocument/2006/relationships/hyperlink" Target="https://doi.org/10.1016/j.marpolbul.2017.06.075" TargetMode="External"/><Relationship Id="rId20" Type="http://schemas.openxmlformats.org/officeDocument/2006/relationships/image" Target="media/image10.png"/><Relationship Id="rId41" Type="http://schemas.openxmlformats.org/officeDocument/2006/relationships/hyperlink" Target="https://doi.org/10.1002/rse2.3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9804</Words>
  <Characters>53923</Characters>
  <Application>Microsoft Office Word</Application>
  <DocSecurity>0</DocSecurity>
  <Lines>449</Lines>
  <Paragraphs>127</Paragraphs>
  <ScaleCrop>false</ScaleCrop>
  <HeadingPairs>
    <vt:vector size="2" baseType="variant">
      <vt:variant>
        <vt:lpstr>Title</vt:lpstr>
      </vt:variant>
      <vt:variant>
        <vt:i4>1</vt:i4>
      </vt:variant>
    </vt:vector>
  </HeadingPairs>
  <TitlesOfParts>
    <vt:vector size="1" baseType="lpstr">
      <vt:lpstr>DRAFT – Discriminating Seagrasses From Green Macroalgae in European Intertidal areas using high resolution multispectral drone imagery – DRAFT</vt:lpstr>
    </vt:vector>
  </TitlesOfParts>
  <Company/>
  <LinksUpToDate>false</LinksUpToDate>
  <CharactersWithSpaces>63600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Oiry;Bede Ffinian Rowe Davies;Ana I. Sousa;Philippe Rosa;Maria Laura Zoffoli;Guillaume Brunier;Pierre Gernez;Laurent Barillé</dc:creator>
  <cp:keywords>Drone, Remote Sensing, Seagrass, Coastal Ecosystems, Neural Network</cp:keywords>
  <cp:lastModifiedBy>simon oiry</cp:lastModifiedBy>
  <cp:revision>2</cp:revision>
  <dcterms:created xsi:type="dcterms:W3CDTF">2024-05-02T13:01:00Z</dcterms:created>
  <dcterms:modified xsi:type="dcterms:W3CDTF">2024-05-02T13:01:00Z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2024-03-22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