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48307A" w14:textId="77777777" w:rsidR="006F4A33" w:rsidRDefault="0047133D">
      <w:pPr>
        <w:pStyle w:val="Titre"/>
      </w:pPr>
      <w:r>
        <w:t>Draft – Discriminating Seagrasses From Green Macroalgae in European Intertidal areas using high resolution multispectral drone imagery – Draft</w:t>
      </w:r>
    </w:p>
    <w:p w14:paraId="1A786787" w14:textId="77777777" w:rsidR="006F4A33" w:rsidRDefault="0047133D">
      <w:pPr>
        <w:pStyle w:val="Author"/>
      </w:pPr>
      <w:r>
        <w:lastRenderedPageBreak/>
        <w:t>Simon Oiry</w:t>
      </w:r>
    </w:p>
    <w:p w14:paraId="18286A28" w14:textId="77777777" w:rsidR="006F4A33" w:rsidRDefault="0047133D">
      <w:pPr>
        <w:pStyle w:val="Author"/>
      </w:pPr>
      <w:r>
        <w:t>Bede Ffinian Rowe Davies</w:t>
      </w:r>
    </w:p>
    <w:p w14:paraId="617D3847" w14:textId="77777777" w:rsidR="006F4A33" w:rsidRDefault="0047133D">
      <w:pPr>
        <w:pStyle w:val="Author"/>
      </w:pPr>
      <w:r>
        <w:t>Ana I. Sousa</w:t>
      </w:r>
    </w:p>
    <w:p w14:paraId="1BE4DB08" w14:textId="77777777" w:rsidR="006F4A33" w:rsidRDefault="0047133D">
      <w:pPr>
        <w:pStyle w:val="Author"/>
      </w:pPr>
      <w:r>
        <w:t>Philippe Rosa</w:t>
      </w:r>
    </w:p>
    <w:p w14:paraId="35B37037" w14:textId="77777777" w:rsidR="006F4A33" w:rsidRDefault="0047133D">
      <w:pPr>
        <w:pStyle w:val="Author"/>
      </w:pPr>
      <w:r>
        <w:t>Maria Laura Zoffoli</w:t>
      </w:r>
    </w:p>
    <w:p w14:paraId="3FE4AB32" w14:textId="77777777" w:rsidR="006F4A33" w:rsidRDefault="0047133D">
      <w:pPr>
        <w:pStyle w:val="Author"/>
      </w:pPr>
      <w:r>
        <w:t>Guillaume Brunier</w:t>
      </w:r>
    </w:p>
    <w:p w14:paraId="4288865D" w14:textId="77777777" w:rsidR="006F4A33" w:rsidRDefault="0047133D">
      <w:pPr>
        <w:pStyle w:val="Author"/>
      </w:pPr>
      <w:r>
        <w:t>Pierre Gernez</w:t>
      </w:r>
    </w:p>
    <w:p w14:paraId="0A977887" w14:textId="77777777" w:rsidR="006F4A33" w:rsidRDefault="0047133D">
      <w:pPr>
        <w:pStyle w:val="Author"/>
      </w:pPr>
      <w:r>
        <w:t>Laurent Barillé</w:t>
      </w:r>
    </w:p>
    <w:p w14:paraId="6FF7853E" w14:textId="77777777" w:rsidR="006F4A33" w:rsidRDefault="0047133D">
      <w:pPr>
        <w:pStyle w:val="Date"/>
      </w:pPr>
      <w:r>
        <w:t>2024-10-02</w:t>
      </w:r>
    </w:p>
    <w:p w14:paraId="05BF9031" w14:textId="77777777" w:rsidR="006F4A33" w:rsidRDefault="0047133D">
      <w:pPr>
        <w:pStyle w:val="AbstractTitle"/>
      </w:pPr>
      <w:r>
        <w:t>Abstract</w:t>
      </w:r>
    </w:p>
    <w:p w14:paraId="210B543C" w14:textId="0AA617D4" w:rsidR="006F4A33" w:rsidRDefault="0047133D">
      <w:pPr>
        <w:pStyle w:val="Abstract"/>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w:t>
      </w:r>
      <w:del w:id="0" w:author="pierre gernez" w:date="2024-10-03T08:49:00Z">
        <w:r w:rsidDel="00A71FD7">
          <w:delText xml:space="preserve">struggles </w:delText>
        </w:r>
      </w:del>
      <w:ins w:id="1" w:author="pierre gernez" w:date="2024-10-03T08:49:00Z">
        <w:r w:rsidR="00A71FD7">
          <w:t>can</w:t>
        </w:r>
      </w:ins>
      <w:ins w:id="2" w:author="pierre gernez" w:date="2024-10-03T08:50:00Z">
        <w:r w:rsidR="00A71FD7">
          <w:t xml:space="preserve"> be limited by</w:t>
        </w:r>
      </w:ins>
      <w:ins w:id="3" w:author="pierre gernez" w:date="2024-10-03T08:49:00Z">
        <w:r w:rsidR="00A71FD7">
          <w:t xml:space="preserve"> </w:t>
        </w:r>
      </w:ins>
      <w:del w:id="4" w:author="pierre gernez" w:date="2024-10-03T08:50:00Z">
        <w:r w:rsidDel="00A71FD7">
          <w:delText xml:space="preserve">with </w:delText>
        </w:r>
      </w:del>
      <w:ins w:id="5" w:author="pierre gernez" w:date="2024-10-03T08:50:00Z">
        <w:r w:rsidR="00A71FD7">
          <w:t xml:space="preserve">too coarse </w:t>
        </w:r>
      </w:ins>
      <w:r>
        <w:t>spatial and</w:t>
      </w:r>
      <w:ins w:id="6" w:author="pierre gernez" w:date="2024-10-03T08:50:00Z">
        <w:r w:rsidR="00A71FD7">
          <w:t>/or</w:t>
        </w:r>
      </w:ins>
      <w:r>
        <w:t xml:space="preserve">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w:t>
      </w:r>
      <w:del w:id="7" w:author="pierre gernez" w:date="2024-10-03T08:51:00Z">
        <w:r w:rsidDel="00A71FD7">
          <w:delText xml:space="preserve">mirroring </w:delText>
        </w:r>
      </w:del>
      <w:ins w:id="8" w:author="pierre gernez" w:date="2024-10-03T08:51:00Z">
        <w:r w:rsidR="00A71FD7">
          <w:t xml:space="preserve">similar to that onboard </w:t>
        </w:r>
      </w:ins>
      <w:del w:id="9" w:author="pierre gernez" w:date="2024-10-03T08:51:00Z">
        <w:r w:rsidDel="00A71FD7">
          <w:delText xml:space="preserve">those of </w:delText>
        </w:r>
      </w:del>
      <w:r>
        <w:t xml:space="preserve">Sentinel-2, for mapping intertidal macrophytes </w:t>
      </w:r>
      <w:commentRangeStart w:id="10"/>
      <w:ins w:id="11" w:author="pierre gernez" w:date="2024-10-03T12:20:00Z">
        <w:r w:rsidR="00404002">
          <w:t xml:space="preserve">at low tide (i.e. during a period of emersion) </w:t>
        </w:r>
        <w:commentRangeEnd w:id="10"/>
        <w:r w:rsidR="00404002">
          <w:rPr>
            <w:rStyle w:val="Marquedecommentaire"/>
          </w:rPr>
          <w:commentReference w:id="10"/>
        </w:r>
      </w:ins>
      <w:r>
        <w:t>and effectively discriminating between seagrass and green macroalgae. Nine drone flights were conducted at two different altitudes (12 m and 120 m) across heterogeneous intertidal European habitats in France and Portugal</w:t>
      </w:r>
      <w:ins w:id="12" w:author="pierre gernez" w:date="2024-10-03T08:43:00Z">
        <w:r w:rsidR="00A71FD7">
          <w:t>, provid</w:t>
        </w:r>
      </w:ins>
      <w:ins w:id="13" w:author="pierre gernez" w:date="2024-10-03T08:44:00Z">
        <w:r w:rsidR="00A71FD7">
          <w:t>ing</w:t>
        </w:r>
      </w:ins>
      <w:ins w:id="14" w:author="pierre gernez" w:date="2024-10-03T08:43:00Z">
        <w:r w:rsidR="00A71FD7">
          <w:t xml:space="preserve"> </w:t>
        </w:r>
      </w:ins>
      <w:ins w:id="15" w:author="pierre gernez" w:date="2024-10-03T08:44:00Z">
        <w:r w:rsidR="00A71FD7">
          <w:t>multispectral reflectance</w:t>
        </w:r>
      </w:ins>
      <w:ins w:id="16" w:author="pierre gernez" w:date="2024-10-03T08:45:00Z">
        <w:r w:rsidR="00A71FD7">
          <w:t xml:space="preserve"> observations</w:t>
        </w:r>
      </w:ins>
      <w:ins w:id="17" w:author="pierre gernez" w:date="2024-10-03T08:43:00Z">
        <w:r w:rsidR="00A71FD7">
          <w:t xml:space="preserve"> at very high spatial resolution (respectively at 8 and 80 </w:t>
        </w:r>
      </w:ins>
      <w:ins w:id="18" w:author="pierre gernez" w:date="2024-10-03T08:44:00Z">
        <w:r w:rsidR="00A71FD7">
          <w:t>mm)</w:t>
        </w:r>
      </w:ins>
      <w:r>
        <w:t xml:space="preserve">. </w:t>
      </w:r>
      <w:ins w:id="19" w:author="pierre gernez" w:date="2024-10-03T08:45:00Z">
        <w:r w:rsidR="00A71FD7">
          <w:t xml:space="preserve">Taking advantage </w:t>
        </w:r>
      </w:ins>
      <w:ins w:id="20" w:author="pierre gernez" w:date="2024-10-03T08:46:00Z">
        <w:r w:rsidR="00A71FD7">
          <w:t>of</w:t>
        </w:r>
      </w:ins>
      <w:ins w:id="21" w:author="pierre gernez" w:date="2024-10-03T08:45:00Z">
        <w:r w:rsidR="00A71FD7">
          <w:t xml:space="preserve"> their extremely high spatial resolution, the </w:t>
        </w:r>
      </w:ins>
      <w:del w:id="22" w:author="pierre gernez" w:date="2024-10-03T08:45:00Z">
        <w:r w:rsidDel="00A71FD7">
          <w:delText xml:space="preserve">Low </w:delText>
        </w:r>
      </w:del>
      <w:ins w:id="23" w:author="pierre gernez" w:date="2024-10-03T08:45:00Z">
        <w:r w:rsidR="00A71FD7">
          <w:t xml:space="preserve">low </w:t>
        </w:r>
      </w:ins>
      <w:r>
        <w:t>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w:t>
      </w:r>
      <w:ins w:id="24" w:author="pierre gernez" w:date="2024-10-03T08:52:00Z">
        <w:r>
          <w:t>, and validated using concomitant field measurements</w:t>
        </w:r>
      </w:ins>
      <w:r>
        <w:t xml:space="preserve">. Classification of drone imagery resulted in an overall accuracy of 94% across all </w:t>
      </w:r>
      <w:del w:id="25" w:author="pierre gernez" w:date="2024-10-03T08:52:00Z">
        <w:r w:rsidDel="0047133D">
          <w:delText xml:space="preserve">the </w:delText>
        </w:r>
      </w:del>
      <w:r>
        <w:t xml:space="preserve">sites and images, covering a total area of 467 000 m². The model exhibited an accuracy of 96.4% in identifying seagrass. </w:t>
      </w:r>
      <w:del w:id="26" w:author="pierre gernez" w:date="2024-10-03T08:54:00Z">
        <w:r w:rsidDel="0047133D">
          <w:delText>Importantly</w:delText>
        </w:r>
      </w:del>
      <w:ins w:id="27" w:author="pierre gernez" w:date="2024-10-03T08:54:00Z">
        <w:r>
          <w:t>In particular</w:t>
        </w:r>
      </w:ins>
      <w:r>
        <w:t>, seagrass and green algae can be discriminated</w:t>
      </w:r>
      <w:del w:id="28" w:author="pierre gernez" w:date="2024-10-03T08:54:00Z">
        <w:r w:rsidDel="0047133D">
          <w:delText>, although they share the same pigment composition</w:delText>
        </w:r>
      </w:del>
      <w:r>
        <w:t xml:space="preserve">. </w:t>
      </w:r>
      <w:commentRangeStart w:id="29"/>
      <w:ins w:id="30" w:author="pierre gernez" w:date="2024-10-03T08:47:00Z">
        <w:r w:rsidR="00A71FD7">
          <w:t xml:space="preserve">The </w:t>
        </w:r>
      </w:ins>
      <w:ins w:id="31" w:author="pierre gernez" w:date="2024-10-03T08:56:00Z">
        <w:r>
          <w:t>ve</w:t>
        </w:r>
      </w:ins>
      <w:ins w:id="32" w:author="pierre gernez" w:date="2024-10-03T08:57:00Z">
        <w:r>
          <w:t xml:space="preserve">ry high resolution of the </w:t>
        </w:r>
      </w:ins>
      <w:ins w:id="33" w:author="pierre gernez" w:date="2024-10-03T08:47:00Z">
        <w:r w:rsidR="00A71FD7">
          <w:t xml:space="preserve">drone data </w:t>
        </w:r>
      </w:ins>
      <w:ins w:id="34" w:author="pierre gernez" w:date="2024-10-03T08:57:00Z">
        <w:r>
          <w:t>made it possible</w:t>
        </w:r>
      </w:ins>
      <w:ins w:id="35" w:author="pierre gernez" w:date="2024-10-03T08:55:00Z">
        <w:r>
          <w:t xml:space="preserve"> </w:t>
        </w:r>
      </w:ins>
      <w:ins w:id="36" w:author="pierre gernez" w:date="2024-10-03T08:47:00Z">
        <w:r w:rsidR="00A71FD7">
          <w:t>to assess the influence</w:t>
        </w:r>
      </w:ins>
      <w:ins w:id="37" w:author="pierre gernez" w:date="2024-10-03T08:48:00Z">
        <w:r w:rsidR="00A71FD7">
          <w:t xml:space="preserve"> of spatial resolution on the classification </w:t>
        </w:r>
      </w:ins>
      <w:ins w:id="38" w:author="pierre gernez" w:date="2024-10-03T08:55:00Z">
        <w:r>
          <w:t>outputs</w:t>
        </w:r>
      </w:ins>
      <w:ins w:id="39" w:author="pierre gernez" w:date="2024-10-03T08:57:00Z">
        <w:r>
          <w:t xml:space="preserve">, showing a limited loss in </w:t>
        </w:r>
      </w:ins>
      <w:ins w:id="40" w:author="pierre gernez" w:date="2024-10-03T12:10:00Z">
        <w:r w:rsidR="00B4791E">
          <w:t xml:space="preserve">seagrass </w:t>
        </w:r>
      </w:ins>
      <w:ins w:id="41" w:author="pierre gernez" w:date="2024-10-03T12:11:00Z">
        <w:r w:rsidR="00B4791E">
          <w:t>detection</w:t>
        </w:r>
      </w:ins>
      <w:ins w:id="42" w:author="pierre gernez" w:date="2024-10-03T08:57:00Z">
        <w:r>
          <w:t xml:space="preserve"> up to about 10 m</w:t>
        </w:r>
      </w:ins>
      <w:commentRangeEnd w:id="29"/>
      <w:ins w:id="43" w:author="pierre gernez" w:date="2024-10-03T08:58:00Z">
        <w:r>
          <w:rPr>
            <w:rStyle w:val="Marquedecommentaire"/>
          </w:rPr>
          <w:commentReference w:id="29"/>
        </w:r>
      </w:ins>
      <w:ins w:id="44" w:author="pierre gernez" w:date="2024-10-03T08:48:00Z">
        <w:r w:rsidR="00A71FD7">
          <w:t>.</w:t>
        </w:r>
      </w:ins>
      <w:ins w:id="45" w:author="pierre gernez" w:date="2024-10-03T08:47:00Z">
        <w:r w:rsidR="00A71FD7">
          <w:t xml:space="preserve"> </w:t>
        </w:r>
      </w:ins>
      <w:ins w:id="46" w:author="pierre gernez" w:date="2024-10-03T08:58:00Z">
        <w:r>
          <w:t>A</w:t>
        </w:r>
      </w:ins>
      <w:ins w:id="47" w:author="pierre gernez" w:date="2024-10-03T08:59:00Z">
        <w:r>
          <w:t xml:space="preserve">ltogether, our findings </w:t>
        </w:r>
      </w:ins>
      <w:ins w:id="48" w:author="pierre gernez" w:date="2024-10-03T09:01:00Z">
        <w:r w:rsidR="00732BFD">
          <w:t>suggest</w:t>
        </w:r>
      </w:ins>
      <w:ins w:id="49" w:author="pierre gernez" w:date="2024-10-03T08:59:00Z">
        <w:r>
          <w:t xml:space="preserve"> that </w:t>
        </w:r>
      </w:ins>
      <w:del w:id="50" w:author="pierre gernez" w:date="2024-10-03T08:59:00Z">
        <w:r w:rsidDel="0047133D">
          <w:delText xml:space="preserve">As the algorithm was developed for a multispectral camera with ten spectral bands in the visible and near-infrared, it could be adapted to </w:delText>
        </w:r>
      </w:del>
      <w:r>
        <w:t>the Multi-Spectral Instrument (MSI) onboard Sentinel-2</w:t>
      </w:r>
      <w:ins w:id="51" w:author="pierre gernez" w:date="2024-10-03T08:59:00Z">
        <w:r>
          <w:t xml:space="preserve"> </w:t>
        </w:r>
      </w:ins>
      <w:ins w:id="52" w:author="pierre gernez" w:date="2024-10-03T09:00:00Z">
        <w:r>
          <w:t xml:space="preserve">offers a </w:t>
        </w:r>
      </w:ins>
      <w:ins w:id="53" w:author="pierre gernez" w:date="2024-10-03T09:01:00Z">
        <w:r>
          <w:t>r</w:t>
        </w:r>
        <w:r w:rsidR="00732BFD">
          <w:t>elevant trade-off between its spatial and spectral resolution</w:t>
        </w:r>
      </w:ins>
      <w:ins w:id="54" w:author="pierre gernez" w:date="2024-10-03T08:47:00Z">
        <w:r w:rsidR="00A71FD7">
          <w:t>,</w:t>
        </w:r>
      </w:ins>
      <w:r>
        <w:t xml:space="preserve"> thus offering promising perspectives for satellite remote sensing of intertidal biodiversity over lager scales.</w:t>
      </w:r>
    </w:p>
    <w:p w14:paraId="4AAB509F" w14:textId="77777777" w:rsidR="006F4A33" w:rsidRDefault="0047133D">
      <w:pPr>
        <w:pStyle w:val="Titre1"/>
      </w:pPr>
      <w:bookmarkStart w:id="55" w:name="introduction"/>
      <w:r>
        <w:t>1. Introduction</w:t>
      </w:r>
    </w:p>
    <w:p w14:paraId="2940C0E6" w14:textId="77777777" w:rsidR="006F4A33" w:rsidRDefault="0047133D">
      <w:pPr>
        <w:pStyle w:val="FirstParagraph"/>
      </w:pPr>
      <w:r>
        <w:t xml:space="preserve">Coastal areas are vital hotspots for marine biodiversity, with intertidal seagrass meadows playing a crucial role at the interface between </w:t>
      </w:r>
      <w:del w:id="56" w:author="pierre gernez" w:date="2024-10-03T07:31:00Z">
        <w:r w:rsidDel="006129D9">
          <w:delText xml:space="preserve">the </w:delText>
        </w:r>
      </w:del>
      <w:r>
        <w:t>land and ocean</w:t>
      </w:r>
      <w:del w:id="57" w:author="pierre gernez" w:date="2024-10-03T07:31:00Z">
        <w:r w:rsidDel="006129D9">
          <w:delText>s</w:delText>
        </w:r>
      </w:del>
      <w:r>
        <w:t xml:space="preserve"> (</w:t>
      </w:r>
      <w:proofErr w:type="spellStart"/>
      <w:r>
        <w:t>Unsworth</w:t>
      </w:r>
      <w:proofErr w:type="spellEnd"/>
      <w:r>
        <w:t xml:space="preserve"> et al., 2022). Seagrass meadows provide a myriad of ecosystem services, including carbon sequestration, oxygen production, protection against sea-level rise and coastline </w:t>
      </w:r>
      <w:r>
        <w:lastRenderedPageBreak/>
        <w:t>erosion, and mitigation of eutrophication (Sousa et al., 2019; Unsworth et al., 2022). They serve as vital habitats for a diverse array of marine and terrestrial species, providing living, breeding, and feeding grounds (Gardner and Finlayson, 2018; Jankowska et al., 2019; Zoffoli et al., 2022).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 (Chefaoui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Sousa et al., 2019; Zoffoli et al., 2021). Coastal eutrophication has been associated to excessive accumulation of green macroalgae, so-called green tides (Devlin and Brodie, 2023). Green tides produce shade and suffocation over seagrass individuals, thus threatening the health of seagrass ecosystems (Wang et al., 2022).</w:t>
      </w:r>
    </w:p>
    <w:p w14:paraId="343508EE" w14:textId="77777777" w:rsidR="006F4A33" w:rsidRDefault="0047133D">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2013). Traditionally, indicators of seagrass status have been quantified using </w:t>
      </w:r>
      <w:r>
        <w:rPr>
          <w:i/>
          <w:iCs/>
        </w:rPr>
        <w:t>in situ</w:t>
      </w:r>
      <w:r>
        <w:t xml:space="preserve"> measurements. However, the acquisition of </w:t>
      </w:r>
      <w:del w:id="58" w:author="pierre gernez" w:date="2024-10-03T07:33:00Z">
        <w:r w:rsidDel="006129D9">
          <w:delText xml:space="preserve">these </w:delText>
        </w:r>
      </w:del>
      <w:ins w:id="59" w:author="pierre gernez" w:date="2024-10-03T07:33:00Z">
        <w:r w:rsidR="006129D9">
          <w:t xml:space="preserve">field </w:t>
        </w:r>
      </w:ins>
      <w:r>
        <w:t xml:space="preserve">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w:t>
      </w:r>
      <w:r>
        <w:rPr>
          <w:i/>
          <w:iCs/>
        </w:rPr>
        <w:t>in situ</w:t>
      </w:r>
      <w:r>
        <w:t xml:space="preserve"> sampling, allowing for </w:t>
      </w:r>
      <w:del w:id="60" w:author="pierre gernez" w:date="2024-10-03T07:33:00Z">
        <w:r w:rsidDel="006129D9">
          <w:delText xml:space="preserve">the </w:delText>
        </w:r>
      </w:del>
      <w:r>
        <w:t>near real-time and consistent retrieval of seagrass EOVs and EBVs over extensive meadows</w:t>
      </w:r>
      <w:del w:id="61" w:author="pierre gernez" w:date="2024-10-03T07:33:00Z">
        <w:r w:rsidDel="006129D9">
          <w:delText>.</w:delText>
        </w:r>
      </w:del>
      <w:r>
        <w:t xml:space="preserve"> (Coffer et al., 2023; Traganos and Reinartz, 2018; Xu et al., 2021; Zoffoli et al., 2021)</w:t>
      </w:r>
      <w:ins w:id="62" w:author="pierre gernez" w:date="2024-10-03T07:34:00Z">
        <w:r w:rsidR="006129D9">
          <w:t>.</w:t>
        </w:r>
      </w:ins>
    </w:p>
    <w:p w14:paraId="71A44FF9" w14:textId="77777777" w:rsidR="006F4A33" w:rsidRDefault="0047133D">
      <w:pPr>
        <w:pStyle w:val="Corpsdetexte"/>
      </w:pPr>
      <w:r>
        <w:t>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 (Douay et al., 2022; Ralph et al., 2002)</w:t>
      </w:r>
      <w:ins w:id="63" w:author="pierre gernez" w:date="2024-10-03T07:35:00Z">
        <w:r w:rsidR="006129D9">
          <w:t xml:space="preserve">, and </w:t>
        </w:r>
      </w:ins>
      <w:del w:id="64" w:author="pierre gernez" w:date="2024-10-03T07:35:00Z">
        <w:r w:rsidDel="006129D9">
          <w:delText xml:space="preserve">. Therefore, to someone not specialized in the field, </w:delText>
        </w:r>
      </w:del>
      <w:r>
        <w:t>their spectral signatures</w:t>
      </w:r>
      <w:ins w:id="65" w:author="pierre gernez" w:date="2024-10-03T07:35:00Z">
        <w:r w:rsidR="006129D9">
          <w:t xml:space="preserve"> (in terms of reflectance)</w:t>
        </w:r>
      </w:ins>
      <w:r>
        <w:t xml:space="preserve"> </w:t>
      </w:r>
      <w:del w:id="66" w:author="pierre gernez" w:date="2024-10-03T07:35:00Z">
        <w:r w:rsidDel="006129D9">
          <w:delText>may appear to be alike</w:delText>
        </w:r>
      </w:del>
      <w:ins w:id="67" w:author="pierre gernez" w:date="2024-10-03T07:35:00Z">
        <w:r w:rsidR="006129D9">
          <w:t>is quite similar</w:t>
        </w:r>
      </w:ins>
      <w:r>
        <w:t xml:space="preserve"> </w:t>
      </w:r>
      <w:ins w:id="68" w:author="pierre gernez" w:date="2024-10-03T07:36:00Z">
        <w:r w:rsidR="006129D9">
          <w:t xml:space="preserve">in the visible range </w:t>
        </w:r>
      </w:ins>
      <w:r>
        <w:t>(</w:t>
      </w:r>
      <w:proofErr w:type="spellStart"/>
      <w:r>
        <w:t>Bannari</w:t>
      </w:r>
      <w:proofErr w:type="spellEnd"/>
      <w:r>
        <w:t xml:space="preserve"> et al., 2022</w:t>
      </w:r>
      <w:del w:id="69" w:author="pierre gernez" w:date="2024-10-03T07:36:00Z">
        <w:r w:rsidDel="006129D9">
          <w:delText>; Davies et al., 2023a</w:delText>
        </w:r>
      </w:del>
      <w:r>
        <w:t xml:space="preserve">). Recently, using advanced machine-learning algorithms trained with a large hyperspectral library of more than 300 field reflectance spectra, Davies et al. </w:t>
      </w:r>
      <w:r>
        <w:lastRenderedPageBreak/>
        <w:t xml:space="preserve">(2023a) demonstrated that it was possible to discriminate Magnoliopsida from </w:t>
      </w:r>
      <w:proofErr w:type="spellStart"/>
      <w:r>
        <w:t>Chlorophyceae</w:t>
      </w:r>
      <w:proofErr w:type="spellEnd"/>
      <w:r>
        <w:t xml:space="preserve"> using </w:t>
      </w:r>
      <w:del w:id="70" w:author="pierre gernez" w:date="2024-10-03T07:40:00Z">
        <w:r w:rsidDel="00416DD7">
          <w:delText>radiometric data acquired</w:delText>
        </w:r>
      </w:del>
      <w:ins w:id="71" w:author="pierre gernez" w:date="2024-10-03T07:40:00Z">
        <w:r w:rsidR="00416DD7">
          <w:t>reflectance spectra</w:t>
        </w:r>
      </w:ins>
      <w:r>
        <w:t xml:space="preserve"> at Sentinel-</w:t>
      </w:r>
      <w:proofErr w:type="gramStart"/>
      <w:r>
        <w:t>2 ’s</w:t>
      </w:r>
      <w:proofErr w:type="gramEnd"/>
      <w:r>
        <w:t xml:space="preserve"> spectral resolution. </w:t>
      </w:r>
      <w:commentRangeStart w:id="72"/>
      <w:r>
        <w:t xml:space="preserve">However the application of this approach to satellite RS remains to be validated. </w:t>
      </w:r>
      <w:commentRangeEnd w:id="72"/>
      <w:r w:rsidR="00416DD7">
        <w:rPr>
          <w:rStyle w:val="Marquedecommentaire"/>
        </w:rPr>
        <w:commentReference w:id="72"/>
      </w:r>
      <w:r>
        <w:t xml:space="preserve">Moreover patches of green algae can develop at small spatial scales that are not observable using </w:t>
      </w:r>
      <w:del w:id="73" w:author="pierre gernez" w:date="2024-10-03T07:41:00Z">
        <w:r w:rsidDel="00416DD7">
          <w:delText>non-commercial satellite imagery</w:delText>
        </w:r>
      </w:del>
      <w:ins w:id="74" w:author="pierre gernez" w:date="2024-10-03T07:41:00Z">
        <w:r w:rsidR="00416DD7">
          <w:t xml:space="preserve">Sentinel-2 and/or Landsat-8/9 </w:t>
        </w:r>
      </w:ins>
      <w:ins w:id="75" w:author="pierre gernez" w:date="2024-10-03T07:42:00Z">
        <w:r w:rsidR="00416DD7">
          <w:t>images</w:t>
        </w:r>
      </w:ins>
      <w:r>
        <w:t xml:space="preserve"> (</w:t>
      </w:r>
      <w:proofErr w:type="spellStart"/>
      <w:r>
        <w:t>Tuya</w:t>
      </w:r>
      <w:proofErr w:type="spellEnd"/>
      <w:r>
        <w:t xml:space="preserve"> et al., 2013), especially during the initial stage of a green tide.</w:t>
      </w:r>
      <w:ins w:id="76" w:author="pierre gernez" w:date="2024-10-03T07:41:00Z">
        <w:r w:rsidR="00416DD7">
          <w:t xml:space="preserve"> </w:t>
        </w:r>
      </w:ins>
    </w:p>
    <w:p w14:paraId="479D0888" w14:textId="50F42518" w:rsidR="006F4A33" w:rsidRDefault="0047133D">
      <w:pPr>
        <w:pStyle w:val="Corpsdetexte"/>
      </w:pPr>
      <w:r>
        <w:t xml:space="preserve">Drones (Unmanned Aerial Vehicles –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w:t>
      </w:r>
      <w:proofErr w:type="gramStart"/>
      <w:r>
        <w:t>data</w:t>
      </w:r>
      <w:proofErr w:type="gramEnd"/>
      <w:r>
        <w:t xml:space="preserve"> at multi-spectral resolution (Fairley et al., 2022; Oh et al., 2017). The versatility of drones allows for their application across a diverse thematic range</w:t>
      </w:r>
      <w:del w:id="77" w:author="pierre gernez" w:date="2024-10-03T07:42:00Z">
        <w:r w:rsidDel="00416DD7">
          <w:delText xml:space="preserve"> </w:delText>
        </w:r>
      </w:del>
      <w:r>
        <w:t xml:space="preserve">, from coastal zone management (Adade et al., 2021; Angnuureng et al., 2022; Casella et al., 2020) to mapping species distribution (Brunier et al., 2022; Joyce et al., 2023; Roca et al., 2022; Román et al., 2021; Sousa et al., 2019; Tallam et al., 2023). However, when applied to coastal habitat mapping, </w:t>
      </w:r>
      <w:del w:id="78" w:author="pierre gernez" w:date="2024-10-03T07:43:00Z">
        <w:r w:rsidDel="00416DD7">
          <w:delText xml:space="preserve">most </w:delText>
        </w:r>
      </w:del>
      <w:ins w:id="79" w:author="pierre gernez" w:date="2024-10-03T07:43:00Z">
        <w:r w:rsidR="00416DD7">
          <w:t xml:space="preserve">previous </w:t>
        </w:r>
      </w:ins>
      <w:r>
        <w:t xml:space="preserve">case studies were </w:t>
      </w:r>
      <w:del w:id="80" w:author="pierre gernez" w:date="2024-10-03T07:43:00Z">
        <w:r w:rsidDel="00416DD7">
          <w:delText xml:space="preserve">previously </w:delText>
        </w:r>
      </w:del>
      <w:ins w:id="81" w:author="pierre gernez" w:date="2024-10-03T07:43:00Z">
        <w:r w:rsidR="00416DD7">
          <w:t xml:space="preserve">mostly </w:t>
        </w:r>
      </w:ins>
      <w:r>
        <w:t xml:space="preserve">limited to a </w:t>
      </w:r>
      <w:del w:id="82" w:author="pierre gernez" w:date="2024-10-03T07:43:00Z">
        <w:r w:rsidDel="00416DD7">
          <w:delText xml:space="preserve">single </w:delText>
        </w:r>
      </w:del>
      <w:ins w:id="83" w:author="pierre gernez" w:date="2024-10-03T07:43:00Z">
        <w:r w:rsidR="00416DD7">
          <w:t>limited num</w:t>
        </w:r>
      </w:ins>
      <w:ins w:id="84" w:author="pierre gernez" w:date="2024-10-03T07:44:00Z">
        <w:r w:rsidR="00416DD7">
          <w:t>ber of</w:t>
        </w:r>
      </w:ins>
      <w:ins w:id="85" w:author="pierre gernez" w:date="2024-10-03T07:43:00Z">
        <w:r w:rsidR="00416DD7">
          <w:t xml:space="preserve"> </w:t>
        </w:r>
      </w:ins>
      <w:r>
        <w:t>flight</w:t>
      </w:r>
      <w:ins w:id="86" w:author="pierre gernez" w:date="2024-10-03T07:44:00Z">
        <w:r w:rsidR="00416DD7">
          <w:t>s over a single study site</w:t>
        </w:r>
      </w:ins>
      <w:r>
        <w:t xml:space="preserve">, restricting the generalizability of their application over wider geographical scales (Brunier et al., 2022; Collin et al., 2019; Román et al., 2021; Rossiter et al., 2020). The present study aimed at analyzing the potential of multispectral drone RS to map intertidal macrophytes over a diverse biogeographical range, with a particular focus on discriminating Magnoliopsida and Chlorophyceae (Seagrass and Green Algae, respectively). </w:t>
      </w:r>
      <w:del w:id="87" w:author="pierre gernez" w:date="2024-10-03T08:42:00Z">
        <w:r w:rsidDel="00A71FD7">
          <w:delText xml:space="preserve">Ten </w:delText>
        </w:r>
      </w:del>
      <w:commentRangeStart w:id="88"/>
      <w:ins w:id="89" w:author="pierre gernez" w:date="2024-10-03T08:42:00Z">
        <w:r w:rsidR="00A71FD7">
          <w:t>Nine</w:t>
        </w:r>
        <w:commentRangeEnd w:id="88"/>
        <w:r w:rsidR="00A71FD7">
          <w:rPr>
            <w:rStyle w:val="Marquedecommentaire"/>
          </w:rPr>
          <w:commentReference w:id="88"/>
        </w:r>
        <w:r w:rsidR="00A71FD7">
          <w:t xml:space="preserve"> </w:t>
        </w:r>
      </w:ins>
      <w:r>
        <w:t xml:space="preserve">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w:t>
      </w:r>
      <w:del w:id="90" w:author="pierre gernez" w:date="2024-10-03T08:33:00Z">
        <w:r w:rsidDel="004D2682">
          <w:delText>In addition, t</w:delText>
        </w:r>
      </w:del>
      <w:ins w:id="91" w:author="pierre gernez" w:date="2024-10-03T08:33:00Z">
        <w:r w:rsidR="004D2682">
          <w:t>T</w:t>
        </w:r>
      </w:ins>
      <w:r>
        <w:t xml:space="preserve">he </w:t>
      </w:r>
      <w:ins w:id="92" w:author="pierre gernez" w:date="2024-10-03T08:31:00Z">
        <w:r w:rsidR="004D2682">
          <w:t xml:space="preserve">classification maps </w:t>
        </w:r>
      </w:ins>
      <w:del w:id="93" w:author="pierre gernez" w:date="2024-10-03T08:31:00Z">
        <w:r w:rsidDel="004D2682">
          <w:delText xml:space="preserve">results </w:delText>
        </w:r>
      </w:del>
      <w:r>
        <w:t xml:space="preserve">obtained </w:t>
      </w:r>
      <w:ins w:id="94" w:author="pierre gernez" w:date="2024-10-03T08:31:00Z">
        <w:r w:rsidR="004D2682">
          <w:t xml:space="preserve">at very high spatial resolution with </w:t>
        </w:r>
      </w:ins>
      <w:del w:id="95" w:author="pierre gernez" w:date="2024-10-03T08:31:00Z">
        <w:r w:rsidDel="004D2682">
          <w:delText xml:space="preserve">from </w:delText>
        </w:r>
      </w:del>
      <w:ins w:id="96" w:author="pierre gernez" w:date="2024-10-03T08:31:00Z">
        <w:r w:rsidR="004D2682">
          <w:t xml:space="preserve">the </w:t>
        </w:r>
      </w:ins>
      <w:r>
        <w:t>drone</w:t>
      </w:r>
      <w:del w:id="97" w:author="pierre gernez" w:date="2024-10-03T08:31:00Z">
        <w:r w:rsidDel="004D2682">
          <w:delText xml:space="preserve">-based multispectral remote sensing will be </w:delText>
        </w:r>
      </w:del>
      <w:ins w:id="98" w:author="pierre gernez" w:date="2024-10-03T08:31:00Z">
        <w:r w:rsidR="004D2682">
          <w:t xml:space="preserve"> were </w:t>
        </w:r>
      </w:ins>
      <w:r>
        <w:t xml:space="preserve">spatially degraded to satellite resolutions, </w:t>
      </w:r>
      <w:ins w:id="99" w:author="pierre gernez" w:date="2024-10-03T07:46:00Z">
        <w:r w:rsidR="00416DD7">
          <w:t xml:space="preserve">making it possible to asses </w:t>
        </w:r>
      </w:ins>
      <w:del w:id="100" w:author="pierre gernez" w:date="2024-10-03T07:46:00Z">
        <w:r w:rsidDel="00416DD7">
          <w:delText xml:space="preserve">and </w:delText>
        </w:r>
      </w:del>
      <w:r>
        <w:t xml:space="preserve">the effect of </w:t>
      </w:r>
      <w:del w:id="101" w:author="pierre gernez" w:date="2024-10-03T07:46:00Z">
        <w:r w:rsidDel="00416DD7">
          <w:delText xml:space="preserve">this </w:delText>
        </w:r>
      </w:del>
      <w:ins w:id="102" w:author="pierre gernez" w:date="2024-10-03T07:46:00Z">
        <w:r w:rsidR="00416DD7">
          <w:t xml:space="preserve">spatial </w:t>
        </w:r>
      </w:ins>
      <w:r>
        <w:t xml:space="preserve">resolution on </w:t>
      </w:r>
      <w:del w:id="103" w:author="pierre gernez" w:date="2024-10-03T07:46:00Z">
        <w:r w:rsidDel="00416DD7">
          <w:delText>the model’s predictions will be investigated</w:delText>
        </w:r>
      </w:del>
      <w:ins w:id="104" w:author="pierre gernez" w:date="2024-10-03T07:46:00Z">
        <w:r w:rsidR="00416DD7">
          <w:t>classification accuracy</w:t>
        </w:r>
      </w:ins>
      <w:del w:id="105" w:author="pierre gernez" w:date="2024-10-03T08:32:00Z">
        <w:r w:rsidDel="004D2682">
          <w:delText xml:space="preserve">, </w:delText>
        </w:r>
      </w:del>
      <w:ins w:id="106" w:author="pierre gernez" w:date="2024-10-03T08:32:00Z">
        <w:r w:rsidR="004D2682">
          <w:t xml:space="preserve"> and</w:t>
        </w:r>
      </w:ins>
      <w:ins w:id="107" w:author="pierre gernez" w:date="2024-10-03T07:46:00Z">
        <w:r w:rsidR="00416DD7">
          <w:t xml:space="preserve"> </w:t>
        </w:r>
      </w:ins>
      <w:del w:id="108" w:author="pierre gernez" w:date="2024-10-03T08:32:00Z">
        <w:r w:rsidDel="004D2682">
          <w:delText xml:space="preserve">providing </w:delText>
        </w:r>
      </w:del>
      <w:ins w:id="109" w:author="pierre gernez" w:date="2024-10-03T08:32:00Z">
        <w:r w:rsidR="004D2682">
          <w:t xml:space="preserve">provide </w:t>
        </w:r>
      </w:ins>
      <w:r>
        <w:t>insights for coastal habitat mapping using satellite</w:t>
      </w:r>
      <w:del w:id="110" w:author="pierre gernez" w:date="2024-10-03T08:32:00Z">
        <w:r w:rsidDel="004D2682">
          <w:delText>s</w:delText>
        </w:r>
      </w:del>
      <w:ins w:id="111" w:author="pierre gernez" w:date="2024-10-03T08:32:00Z">
        <w:r w:rsidR="004D2682">
          <w:t xml:space="preserve"> remote sensing</w:t>
        </w:r>
      </w:ins>
      <w:r>
        <w:t>.</w:t>
      </w:r>
    </w:p>
    <w:p w14:paraId="6E5D13A8" w14:textId="77777777" w:rsidR="006F4A33" w:rsidRDefault="0047133D">
      <w:pPr>
        <w:pStyle w:val="Titre1"/>
      </w:pPr>
      <w:bookmarkStart w:id="112" w:name="material-methods"/>
      <w:bookmarkEnd w:id="55"/>
      <w:r>
        <w:t>2. Material &amp; Methods</w:t>
      </w:r>
    </w:p>
    <w:p w14:paraId="03C81476" w14:textId="77777777" w:rsidR="006F4A33" w:rsidRDefault="0047133D">
      <w:pPr>
        <w:pStyle w:val="Titre2"/>
      </w:pPr>
      <w:bookmarkStart w:id="113" w:name="study-sites"/>
      <w:r>
        <w:t>2.1 Study sites</w:t>
      </w:r>
    </w:p>
    <w:p w14:paraId="2DC5B33B" w14:textId="77777777" w:rsidR="006F4A33" w:rsidRDefault="0047133D">
      <w:pPr>
        <w:pStyle w:val="FirstParagraph"/>
      </w:pPr>
      <w:r>
        <w:t>Seven study sites distributed between France and Portugal were selected for their extensive intertidal seagrass beds. Two sites were located in the Gulf of Morbihan (</w:t>
      </w:r>
      <w:hyperlink w:anchor="fig-map">
        <w:r>
          <w:rPr>
            <w:rStyle w:val="Lienhypertexte"/>
          </w:rPr>
          <w:t>Figure 1</w:t>
        </w:r>
      </w:hyperlink>
      <w:r>
        <w:t xml:space="preserve"> 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w:t>
      </w:r>
      <w:r>
        <w:lastRenderedPageBreak/>
        <w:t xml:space="preserve">enclosed macrotidal bay, protected from waves by Noirmoutier Island. Bourgneuf bay hosts a large intertidal seagrass meadow of about 6 km² (Zoffoli et al., 2020). Within this meadow, the sites observed by drones (L’Epine and Barbatre, </w:t>
      </w:r>
      <w:hyperlink w:anchor="fig-map">
        <w:r>
          <w:rPr>
            <w:rStyle w:val="Lienhypertexte"/>
          </w:rPr>
          <w:t>Figure 1</w:t>
        </w:r>
      </w:hyperlink>
      <w:r>
        <w:t xml:space="preserve"> B) contained monospecific beds of </w:t>
      </w:r>
      <w:r>
        <w:rPr>
          <w:i/>
          <w:iCs/>
        </w:rPr>
        <w:t>Nanozostera noltei</w:t>
      </w:r>
      <w:r>
        <w:t xml:space="preserve"> (dwarf eelgrass, syn. </w:t>
      </w:r>
      <w:r>
        <w:rPr>
          <w:i/>
          <w:iCs/>
        </w:rPr>
        <w:t>Zostera noltei</w:t>
      </w:r>
      <w:r>
        <w:t>)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Lienhypertexte"/>
          </w:rPr>
          <w:t>Figure 1</w:t>
        </w:r>
      </w:hyperlink>
      <w:r>
        <w:t xml:space="preserve"> 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w="5000" w:type="pct"/>
        <w:tblLayout w:type="fixed"/>
        <w:tblLook w:val="0000" w:firstRow="0" w:lastRow="0" w:firstColumn="0" w:lastColumn="0" w:noHBand="0" w:noVBand="0"/>
      </w:tblPr>
      <w:tblGrid>
        <w:gridCol w:w="9406"/>
      </w:tblGrid>
      <w:tr w:rsidR="006F4A33" w14:paraId="16CC1E33" w14:textId="77777777">
        <w:tc>
          <w:tcPr>
            <w:tcW w:w="7920" w:type="dxa"/>
          </w:tcPr>
          <w:p w14:paraId="1479B966" w14:textId="77777777" w:rsidR="006F4A33" w:rsidRDefault="0047133D">
            <w:pPr>
              <w:pStyle w:val="Compact"/>
              <w:jc w:val="center"/>
            </w:pPr>
            <w:bookmarkStart w:id="114" w:name="fig-map"/>
            <w:bookmarkStart w:id="115" w:name="cell-fig-map"/>
            <w:r>
              <w:rPr>
                <w:noProof/>
                <w:lang w:val="fr-FR" w:eastAsia="fr-FR"/>
              </w:rPr>
              <w:drawing>
                <wp:inline distT="0" distB="0" distL="0" distR="0" wp14:anchorId="4E24EF56" wp14:editId="79FE91E0">
                  <wp:extent cx="1144430" cy="114443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icPr>
                        <pic:blipFill>
                          <a:blip r:embed="rId7"/>
                          <a:stretch>
                            <a:fillRect/>
                          </a:stretch>
                        </pic:blipFill>
                        <pic:spPr bwMode="auto">
                          <a:xfrm>
                            <a:off x="0" y="0"/>
                            <a:ext cx="1144430" cy="1144430"/>
                          </a:xfrm>
                          <a:prstGeom prst="rect">
                            <a:avLst/>
                          </a:prstGeom>
                          <a:noFill/>
                          <a:ln w="9525">
                            <a:noFill/>
                            <a:headEnd/>
                            <a:tailEnd/>
                          </a:ln>
                        </pic:spPr>
                      </pic:pic>
                    </a:graphicData>
                  </a:graphic>
                </wp:inline>
              </w:drawing>
            </w:r>
          </w:p>
          <w:p w14:paraId="1CCA452A" w14:textId="77777777" w:rsidR="006F4A33" w:rsidRDefault="0047133D">
            <w:pPr>
              <w:pStyle w:val="ImageCaption"/>
              <w:spacing w:before="200"/>
            </w:pPr>
            <w:r>
              <w:t>Figure 1: Location of drone flights in France and Portugal. A: Gulf of Morbihan (Two sites), B: Bourngeuf Bay (Two sites), C: Ria de Aveiro Coastal Lagoon (Three sites). Green areas represents the intertidal zone.</w:t>
            </w:r>
          </w:p>
        </w:tc>
        <w:bookmarkEnd w:id="114"/>
      </w:tr>
    </w:tbl>
    <w:p w14:paraId="2FAF3803" w14:textId="77777777" w:rsidR="006F4A33" w:rsidRDefault="0047133D">
      <w:pPr>
        <w:pStyle w:val="Titre2"/>
      </w:pPr>
      <w:bookmarkStart w:id="116" w:name="field-sampling"/>
      <w:bookmarkEnd w:id="113"/>
      <w:bookmarkEnd w:id="115"/>
      <w:r>
        <w:t>2.2 Field sampling</w:t>
      </w:r>
    </w:p>
    <w:p w14:paraId="70048861" w14:textId="77777777" w:rsidR="006F4A33" w:rsidRDefault="0047133D">
      <w:pPr>
        <w:pStyle w:val="Titre3"/>
      </w:pPr>
      <w:bookmarkStart w:id="117" w:name="drone-acquisition"/>
      <w:r>
        <w:t>2.2.1 Drone acquisition</w:t>
      </w:r>
    </w:p>
    <w:p w14:paraId="78F0E167" w14:textId="13915CE4" w:rsidR="006F4A33" w:rsidRDefault="0047133D">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w:t>
      </w:r>
      <w:proofErr w:type="gramStart"/>
      <w:r>
        <w:t>altitudes :</w:t>
      </w:r>
      <w:proofErr w:type="gramEnd"/>
      <w:r>
        <w:t xml:space="preserve"> 12 m or/and 120 m</w:t>
      </w:r>
      <w:ins w:id="118" w:author="pierre gernez" w:date="2024-10-03T08:39:00Z">
        <w:r w:rsidR="004D2682">
          <w:t xml:space="preserve">, </w:t>
        </w:r>
        <w:commentRangeStart w:id="119"/>
        <w:r w:rsidR="004D2682">
          <w:t>with a spatial resolution of 8 mm and 8 cm</w:t>
        </w:r>
      </w:ins>
      <w:commentRangeEnd w:id="119"/>
      <w:ins w:id="120" w:author="pierre gernez" w:date="2024-10-03T08:40:00Z">
        <w:r w:rsidR="004D2682">
          <w:rPr>
            <w:rStyle w:val="Marquedecommentaire"/>
          </w:rPr>
          <w:commentReference w:id="119"/>
        </w:r>
      </w:ins>
      <w:ins w:id="121" w:author="pierre gernez" w:date="2024-10-03T08:39:00Z">
        <w:r w:rsidR="004D2682">
          <w:t>, respectively</w:t>
        </w:r>
      </w:ins>
      <w:del w:id="122" w:author="pierre gernez" w:date="2024-10-03T08:39:00Z">
        <w:r w:rsidDel="004D2682">
          <w:delText>.</w:delText>
        </w:r>
      </w:del>
      <w:r>
        <w:t xml:space="preserve"> (</w:t>
      </w:r>
      <w:hyperlink w:anchor="tbl-flights">
        <w:r>
          <w:rPr>
            <w:rStyle w:val="Lienhypertexte"/>
          </w:rPr>
          <w:t>Table 1</w:t>
        </w:r>
      </w:hyperlink>
      <w:r>
        <w:t>).</w:t>
      </w:r>
    </w:p>
    <w:tbl>
      <w:tblPr>
        <w:tblStyle w:val="Table"/>
        <w:tblW w:w="5000" w:type="pct"/>
        <w:tblLayout w:type="fixed"/>
        <w:tblLook w:val="0000" w:firstRow="0" w:lastRow="0" w:firstColumn="0" w:lastColumn="0" w:noHBand="0" w:noVBand="0"/>
      </w:tblPr>
      <w:tblGrid>
        <w:gridCol w:w="9406"/>
      </w:tblGrid>
      <w:tr w:rsidR="006F4A33" w14:paraId="6823792D" w14:textId="77777777">
        <w:tc>
          <w:tcPr>
            <w:tcW w:w="7920" w:type="dxa"/>
          </w:tcPr>
          <w:p w14:paraId="4C042979" w14:textId="77777777" w:rsidR="006F4A33" w:rsidRDefault="0047133D">
            <w:pPr>
              <w:pStyle w:val="ImageCaption"/>
              <w:spacing w:before="200"/>
            </w:pPr>
            <w:bookmarkStart w:id="123" w:name="tbl-flights"/>
            <w:r>
              <w:lastRenderedPageBreak/>
              <w:t>Table 1: List of drone flight, summarising the date, the altitude, and the purpose of each flight. 12 m and 120 m flights have a spatial resolution of 8 and 80 mm respectively.</w:t>
            </w:r>
          </w:p>
          <w:p w14:paraId="56B7E6F0" w14:textId="77777777" w:rsidR="006F4A33" w:rsidRDefault="0047133D">
            <w:pPr>
              <w:jc w:val="center"/>
            </w:pPr>
            <w:r>
              <w:rPr>
                <w:noProof/>
                <w:lang w:val="fr-FR" w:eastAsia="fr-FR"/>
              </w:rPr>
              <w:drawing>
                <wp:inline distT="0" distB="0" distL="0" distR="0" wp14:anchorId="362F4433" wp14:editId="4E581BE3">
                  <wp:extent cx="5334000" cy="233999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icPr>
                        <pic:blipFill>
                          <a:blip r:embed="rId8"/>
                          <a:stretch>
                            <a:fillRect/>
                          </a:stretch>
                        </pic:blipFill>
                        <pic:spPr bwMode="auto">
                          <a:xfrm>
                            <a:off x="0" y="0"/>
                            <a:ext cx="5334000" cy="2339990"/>
                          </a:xfrm>
                          <a:prstGeom prst="rect">
                            <a:avLst/>
                          </a:prstGeom>
                          <a:noFill/>
                          <a:ln w="9525">
                            <a:noFill/>
                            <a:headEnd/>
                            <a:tailEnd/>
                          </a:ln>
                        </pic:spPr>
                      </pic:pic>
                    </a:graphicData>
                  </a:graphic>
                </wp:inline>
              </w:drawing>
            </w:r>
          </w:p>
        </w:tc>
        <w:bookmarkEnd w:id="123"/>
      </w:tr>
    </w:tbl>
    <w:p w14:paraId="33EC9415" w14:textId="77777777" w:rsidR="006F4A33" w:rsidRDefault="0047133D">
      <w:pPr>
        <w:pStyle w:val="Titre3"/>
      </w:pPr>
      <w:bookmarkStart w:id="124" w:name="ground-control-points"/>
      <w:bookmarkEnd w:id="117"/>
      <w:r>
        <w:t>2.2.2 Ground Control Points</w:t>
      </w:r>
    </w:p>
    <w:p w14:paraId="15F9B037" w14:textId="77777777" w:rsidR="006F4A33" w:rsidRDefault="0047133D">
      <w:pPr>
        <w:pStyle w:val="FirstParagraph"/>
      </w:pPr>
      <w:r>
        <w:t>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Lienhypertexte"/>
          </w:rPr>
          <w:t>Figure 2</w:t>
        </w:r>
      </w:hyperlink>
      <w:r>
        <w:t>). Only homogeneous vegetation patches extending over several meters were selected as ground control points. Pictures of each quadrat were uploaded online to the Global Biodiversity Information Facility (GBIF) platform (Davies et al., 2023b), a public open portal to store and share biodiversity data. Each photograph was also processed to estimate the percent cover of each type of vegetation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tbl>
      <w:tblPr>
        <w:tblStyle w:val="Table"/>
        <w:tblW w:w="5000" w:type="pct"/>
        <w:tblLayout w:type="fixed"/>
        <w:tblLook w:val="0000" w:firstRow="0" w:lastRow="0" w:firstColumn="0" w:lastColumn="0" w:noHBand="0" w:noVBand="0"/>
      </w:tblPr>
      <w:tblGrid>
        <w:gridCol w:w="9406"/>
      </w:tblGrid>
      <w:tr w:rsidR="006F4A33" w14:paraId="510F48D5" w14:textId="77777777">
        <w:tc>
          <w:tcPr>
            <w:tcW w:w="7920" w:type="dxa"/>
          </w:tcPr>
          <w:p w14:paraId="26E9E581" w14:textId="77777777" w:rsidR="006F4A33" w:rsidRDefault="0047133D">
            <w:pPr>
              <w:pStyle w:val="Compact"/>
              <w:jc w:val="center"/>
            </w:pPr>
            <w:bookmarkStart w:id="125" w:name="fig-vegetation"/>
            <w:bookmarkStart w:id="126" w:name="cell-fig-vegetation"/>
            <w:r>
              <w:rPr>
                <w:noProof/>
                <w:lang w:val="fr-FR" w:eastAsia="fr-FR"/>
              </w:rPr>
              <w:lastRenderedPageBreak/>
              <w:drawing>
                <wp:inline distT="0" distB="0" distL="0" distR="0" wp14:anchorId="2532B89F" wp14:editId="25E1677B">
                  <wp:extent cx="5334000" cy="382481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Low_res/Spectral_shapes_total.png"/>
                          <pic:cNvPicPr>
                            <a:picLocks noChangeAspect="1" noChangeArrowheads="1"/>
                          </pic:cNvPicPr>
                        </pic:nvPicPr>
                        <pic:blipFill>
                          <a:blip r:embed="rId9"/>
                          <a:stretch>
                            <a:fillRect/>
                          </a:stretch>
                        </pic:blipFill>
                        <pic:spPr bwMode="auto">
                          <a:xfrm>
                            <a:off x="0" y="0"/>
                            <a:ext cx="5334000" cy="3824812"/>
                          </a:xfrm>
                          <a:prstGeom prst="rect">
                            <a:avLst/>
                          </a:prstGeom>
                          <a:noFill/>
                          <a:ln w="9525">
                            <a:noFill/>
                            <a:headEnd/>
                            <a:tailEnd/>
                          </a:ln>
                        </pic:spPr>
                      </pic:pic>
                    </a:graphicData>
                  </a:graphic>
                </wp:inline>
              </w:drawing>
            </w:r>
          </w:p>
          <w:p w14:paraId="76165030" w14:textId="77777777" w:rsidR="006F4A33" w:rsidRDefault="0047133D">
            <w:pPr>
              <w:pStyle w:val="ImageCaption"/>
              <w:spacing w:before="200"/>
            </w:pPr>
            <w:r>
              <w:t>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tc>
        <w:bookmarkEnd w:id="125"/>
      </w:tr>
    </w:tbl>
    <w:p w14:paraId="5269F5E9" w14:textId="77777777" w:rsidR="006F4A33" w:rsidRDefault="0047133D">
      <w:pPr>
        <w:pStyle w:val="Titre2"/>
      </w:pPr>
      <w:bookmarkStart w:id="127" w:name="drone-processing"/>
      <w:bookmarkEnd w:id="116"/>
      <w:bookmarkEnd w:id="124"/>
      <w:bookmarkEnd w:id="126"/>
      <w:r>
        <w:t>2.3 Drone Processing</w:t>
      </w:r>
    </w:p>
    <w:p w14:paraId="460BC004" w14:textId="15BC4A4F" w:rsidR="006F4A33" w:rsidRDefault="0047133D">
      <w:pPr>
        <w:pStyle w:val="FirstParagraph"/>
      </w:pPr>
      <w:r>
        <w:t xml:space="preserve">A structure-from-motion photogrammetry software (Agisoft </w:t>
      </w:r>
      <w:proofErr w:type="spellStart"/>
      <w:r>
        <w:t>Metashape</w:t>
      </w:r>
      <w:proofErr w:type="spellEnd"/>
      <w:r>
        <w:t xml:space="preserve">, </w:t>
      </w:r>
      <w:proofErr w:type="spellStart"/>
      <w:r>
        <w:t>Agisoft</w:t>
      </w:r>
      <w:proofErr w:type="spellEnd"/>
      <w:r>
        <w:t>, 2019)</w:t>
      </w:r>
      <w:ins w:id="128" w:author="pierre gernez" w:date="2024-10-03T09:03:00Z">
        <w:r w:rsidR="00732BFD">
          <w:t xml:space="preserve"> </w:t>
        </w:r>
      </w:ins>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(Nebel et al., 2020). Low altitude drone flights produced ortho-images with a very high spatial resolution (8 mm per pixel), making it efficient to visually distinguish between the various types of vegetation. High altitude flights </w:t>
      </w:r>
      <w:del w:id="129" w:author="pierre gernez" w:date="2024-10-03T09:04:00Z">
        <w:r w:rsidDel="00732BFD">
          <w:delText xml:space="preserve">on the other hand </w:delText>
        </w:r>
      </w:del>
      <w:r>
        <w:t>allowed to cover large</w:t>
      </w:r>
      <w:ins w:id="130" w:author="pierre gernez" w:date="2024-10-03T09:04:00Z">
        <w:r w:rsidR="00732BFD">
          <w:t>r</w:t>
        </w:r>
      </w:ins>
      <w:r>
        <w:t xml:space="preserve"> areas and produced images with a pixel size of 80 mm (</w:t>
      </w:r>
      <w:hyperlink w:anchor="tbl-flights">
        <w:r>
          <w:rPr>
            <w:rStyle w:val="Lienhypertexte"/>
          </w:rPr>
          <w:t>Table 1</w:t>
        </w:r>
      </w:hyperlink>
      <w:r>
        <w:t>).</w:t>
      </w:r>
    </w:p>
    <w:p w14:paraId="4BD22129" w14:textId="77777777" w:rsidR="006F4A33" w:rsidRDefault="0047133D">
      <w:pPr>
        <w:pStyle w:val="Titre2"/>
      </w:pPr>
      <w:bookmarkStart w:id="131" w:name="general-workflow"/>
      <w:bookmarkEnd w:id="127"/>
      <w:r>
        <w:lastRenderedPageBreak/>
        <w:t>2.4 General Workflow</w:t>
      </w:r>
    </w:p>
    <w:p w14:paraId="574EF537" w14:textId="77777777" w:rsidR="006F4A33" w:rsidRDefault="0047133D">
      <w:pPr>
        <w:pStyle w:val="FirstParagraph"/>
      </w:pPr>
      <w:r>
        <w:t>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Figure 2</w:t>
        </w:r>
      </w:hyperlink>
      <w:r>
        <w:t xml:space="preserve"> F). To overcome this challenge, a deep learning classification method was trained, validated, and applied to each drone flight (</w:t>
      </w:r>
      <w:hyperlink w:anchor="fig-workflow">
        <w:r>
          <w:rPr>
            <w:rStyle w:val="Lienhypertexte"/>
          </w:rPr>
          <w:t>Figure 3</w:t>
        </w:r>
      </w:hyperlink>
      <w:r>
        <w:t>).</w:t>
      </w:r>
    </w:p>
    <w:tbl>
      <w:tblPr>
        <w:tblStyle w:val="Table"/>
        <w:tblW w:w="5000" w:type="pct"/>
        <w:tblLayout w:type="fixed"/>
        <w:tblLook w:val="0000" w:firstRow="0" w:lastRow="0" w:firstColumn="0" w:lastColumn="0" w:noHBand="0" w:noVBand="0"/>
      </w:tblPr>
      <w:tblGrid>
        <w:gridCol w:w="9406"/>
      </w:tblGrid>
      <w:tr w:rsidR="006F4A33" w14:paraId="6C67C4A1" w14:textId="77777777">
        <w:tc>
          <w:tcPr>
            <w:tcW w:w="7920" w:type="dxa"/>
          </w:tcPr>
          <w:p w14:paraId="0B221839" w14:textId="77777777" w:rsidR="006F4A33" w:rsidRDefault="0047133D">
            <w:pPr>
              <w:pStyle w:val="Compact"/>
              <w:jc w:val="center"/>
            </w:pPr>
            <w:bookmarkStart w:id="132" w:name="fig-workflow"/>
            <w:bookmarkStart w:id="133" w:name="cell-fig-workflow"/>
            <w:r>
              <w:rPr>
                <w:noProof/>
                <w:lang w:val="fr-FR" w:eastAsia="fr-FR"/>
              </w:rPr>
              <w:drawing>
                <wp:inline distT="0" distB="0" distL="0" distR="0" wp14:anchorId="534BAA9B" wp14:editId="18DCDCBE">
                  <wp:extent cx="5334000" cy="313650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Low_res/Figure3_workflow.png"/>
                          <pic:cNvPicPr>
                            <a:picLocks noChangeAspect="1" noChangeArrowheads="1"/>
                          </pic:cNvPicPr>
                        </pic:nvPicPr>
                        <pic:blipFill>
                          <a:blip r:embed="rId10"/>
                          <a:stretch>
                            <a:fillRect/>
                          </a:stretch>
                        </pic:blipFill>
                        <pic:spPr bwMode="auto">
                          <a:xfrm>
                            <a:off x="0" y="0"/>
                            <a:ext cx="5334000" cy="3136503"/>
                          </a:xfrm>
                          <a:prstGeom prst="rect">
                            <a:avLst/>
                          </a:prstGeom>
                          <a:noFill/>
                          <a:ln w="9525">
                            <a:noFill/>
                            <a:headEnd/>
                            <a:tailEnd/>
                          </a:ln>
                        </pic:spPr>
                      </pic:pic>
                    </a:graphicData>
                  </a:graphic>
                </wp:inline>
              </w:drawing>
            </w:r>
          </w:p>
          <w:p w14:paraId="360802FF" w14:textId="77777777" w:rsidR="006F4A33" w:rsidRDefault="0047133D">
            <w:pPr>
              <w:pStyle w:val="ImageCaption"/>
              <w:spacing w:before="200"/>
            </w:pPr>
            <w:r>
              <w:t>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tc>
        <w:bookmarkEnd w:id="132"/>
      </w:tr>
    </w:tbl>
    <w:p w14:paraId="63EF4614" w14:textId="77777777" w:rsidR="006F4A33" w:rsidRDefault="0047133D">
      <w:pPr>
        <w:pStyle w:val="Titre3"/>
      </w:pPr>
      <w:bookmarkStart w:id="134" w:name="training-dataset-building"/>
      <w:bookmarkEnd w:id="133"/>
      <w:r>
        <w:t>2.4.1 Training dataset building</w:t>
      </w:r>
    </w:p>
    <w:tbl>
      <w:tblPr>
        <w:tblStyle w:val="Table"/>
        <w:tblW w:w="5000" w:type="pct"/>
        <w:tblLayout w:type="fixed"/>
        <w:tblLook w:val="0000" w:firstRow="0" w:lastRow="0" w:firstColumn="0" w:lastColumn="0" w:noHBand="0" w:noVBand="0"/>
      </w:tblPr>
      <w:tblGrid>
        <w:gridCol w:w="9406"/>
      </w:tblGrid>
      <w:tr w:rsidR="006F4A33" w14:paraId="5AC613AB" w14:textId="77777777">
        <w:tc>
          <w:tcPr>
            <w:tcW w:w="7920" w:type="dxa"/>
          </w:tcPr>
          <w:p w14:paraId="6D605530" w14:textId="77777777" w:rsidR="006F4A33" w:rsidRDefault="0047133D">
            <w:pPr>
              <w:pStyle w:val="ImageCaption"/>
              <w:spacing w:before="200"/>
            </w:pPr>
            <w:bookmarkStart w:id="135" w:name="tbl-validationPX"/>
            <w:r>
              <w:t>Table 2: Vegetation Classes of the model and the number of pixels used to train and validate each class</w:t>
            </w:r>
          </w:p>
          <w:p w14:paraId="23B1102B" w14:textId="77777777" w:rsidR="006F4A33" w:rsidRDefault="0047133D">
            <w:pPr>
              <w:jc w:val="center"/>
            </w:pPr>
            <w:r>
              <w:rPr>
                <w:noProof/>
                <w:lang w:val="fr-FR" w:eastAsia="fr-FR"/>
              </w:rPr>
              <w:lastRenderedPageBreak/>
              <w:drawing>
                <wp:inline distT="0" distB="0" distL="0" distR="0" wp14:anchorId="6C0D3618" wp14:editId="51E12516">
                  <wp:extent cx="5334000" cy="146349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High_res/table_validation_px.png"/>
                          <pic:cNvPicPr>
                            <a:picLocks noChangeAspect="1" noChangeArrowheads="1"/>
                          </pic:cNvPicPr>
                        </pic:nvPicPr>
                        <pic:blipFill>
                          <a:blip r:embed="rId11"/>
                          <a:stretch>
                            <a:fillRect/>
                          </a:stretch>
                        </pic:blipFill>
                        <pic:spPr bwMode="auto">
                          <a:xfrm>
                            <a:off x="0" y="0"/>
                            <a:ext cx="5334000" cy="1463499"/>
                          </a:xfrm>
                          <a:prstGeom prst="rect">
                            <a:avLst/>
                          </a:prstGeom>
                          <a:noFill/>
                          <a:ln w="9525">
                            <a:noFill/>
                            <a:headEnd/>
                            <a:tailEnd/>
                          </a:ln>
                        </pic:spPr>
                      </pic:pic>
                    </a:graphicData>
                  </a:graphic>
                </wp:inline>
              </w:drawing>
            </w:r>
          </w:p>
        </w:tc>
        <w:bookmarkEnd w:id="135"/>
      </w:tr>
    </w:tbl>
    <w:p w14:paraId="7BED5CFC" w14:textId="77777777" w:rsidR="006F4A33" w:rsidRDefault="0047133D">
      <w:pPr>
        <w:pStyle w:val="Corpsdetexte"/>
      </w:pPr>
      <w:r>
        <w:lastRenderedPageBreak/>
        <w:t>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Lienhypertexte"/>
          </w:rPr>
          <w:t>Table 1</w:t>
        </w:r>
      </w:hyperlink>
      <w:r>
        <w:t>)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Lienhypertexte"/>
          </w:rPr>
          <w:t>Table 2</w:t>
        </w:r>
      </w:hyperlink>
      <w:r>
        <w:t>).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Lienhypertexte"/>
          </w:rPr>
          <w:t>Equation 1</w:t>
        </w:r>
      </w:hyperlink>
      <w:r>
        <w:t xml:space="preserve"> ; Cao et al. (2017)) and the Normalized difference vegetation index (NDVI, </w:t>
      </w:r>
      <w:hyperlink w:anchor="eq-ndvi">
        <w:r>
          <w:rPr>
            <w:rStyle w:val="Lienhypertexte"/>
          </w:rPr>
          <w:t>Equation 2</w:t>
        </w:r>
      </w:hyperlink>
      <w:r>
        <w:t>). Standardisation of spectral bands is commonly used to eliminate the scaling differences between spectra and to limit the effect of biomass on the spectra shape (Davies et al., 2023a; Douay et al., 2022).</w:t>
      </w:r>
    </w:p>
    <w:bookmarkStart w:id="136" w:name="eq-std"/>
    <w:p w14:paraId="5C1535E4" w14:textId="77777777" w:rsidR="006F4A33" w:rsidRDefault="0047133D">
      <w:pPr>
        <w:pStyle w:val="Corpsdetexte"/>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136"/>
    </w:p>
    <w:p w14:paraId="34C15FE5" w14:textId="77777777" w:rsidR="006F4A33" w:rsidRDefault="0047133D">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the wavelength </w:t>
      </w:r>
      <m:oMath>
        <m:d>
          <m:dPr>
            <m:ctrlPr>
              <w:rPr>
                <w:rFonts w:ascii="Cambria Math" w:hAnsi="Cambria Math"/>
              </w:rPr>
            </m:ctrlPr>
          </m:dPr>
          <m:e>
            <m:r>
              <w:rPr>
                <w:rFonts w:ascii="Cambria Math" w:hAnsi="Cambria Math"/>
              </w:rPr>
              <m:t>λ</m:t>
            </m:r>
          </m:e>
        </m:d>
      </m:oMath>
      <w:r>
        <w:t xml:space="preserve"> of each individual spectra </w:t>
      </w:r>
      <m:oMath>
        <m:d>
          <m:dPr>
            <m:ctrlPr>
              <w:rPr>
                <w:rFonts w:ascii="Cambria Math" w:hAnsi="Cambria Math"/>
              </w:rPr>
            </m:ctrlPr>
          </m:dPr>
          <m:e>
            <m:r>
              <w:rPr>
                <w:rFonts w:ascii="Cambria Math" w:hAnsi="Cambria Math"/>
              </w:rPr>
              <m:t>i</m:t>
            </m:r>
          </m:e>
        </m:d>
      </m:oMath>
      <w:r>
        <w:t xml:space="preserve">, </w:t>
      </w:r>
      <m:oMath>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and </w:t>
      </w:r>
      <m:oMath>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are the minimum and maximum value of the spectra </w:t>
      </w:r>
      <m:oMath>
        <m:d>
          <m:dPr>
            <m:ctrlPr>
              <w:rPr>
                <w:rFonts w:ascii="Cambria Math" w:hAnsi="Cambria Math"/>
              </w:rPr>
            </m:ctrlPr>
          </m:dPr>
          <m:e>
            <m:r>
              <w:rPr>
                <w:rFonts w:ascii="Cambria Math" w:hAnsi="Cambria Math"/>
              </w:rPr>
              <m:t>i</m:t>
            </m:r>
          </m:e>
        </m:d>
      </m:oMath>
    </w:p>
    <w:p w14:paraId="79889587" w14:textId="77777777" w:rsidR="006F4A33" w:rsidRDefault="0047133D">
      <w:pPr>
        <w:pStyle w:val="Corpsdetexte"/>
      </w:pPr>
      <w:bookmarkStart w:id="137"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137"/>
    </w:p>
    <w:p w14:paraId="07DD44DF" w14:textId="77777777" w:rsidR="006F4A33" w:rsidRDefault="0047133D">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840nm</m:t>
            </m:r>
          </m:e>
        </m:d>
      </m:oMath>
      <w:r>
        <w:t xml:space="preserve"> is the reflectance at 840 nm and </w:t>
      </w:r>
      <m:oMath>
        <m:r>
          <w:rPr>
            <w:rFonts w:ascii="Cambria Math" w:hAnsi="Cambria Math"/>
          </w:rPr>
          <m:t>R</m:t>
        </m:r>
        <m:d>
          <m:dPr>
            <m:ctrlPr>
              <w:rPr>
                <w:rFonts w:ascii="Cambria Math" w:hAnsi="Cambria Math"/>
              </w:rPr>
            </m:ctrlPr>
          </m:dPr>
          <m:e>
            <m:r>
              <w:rPr>
                <w:rFonts w:ascii="Cambria Math" w:hAnsi="Cambria Math"/>
              </w:rPr>
              <m:t>668nm</m:t>
            </m:r>
          </m:e>
        </m:d>
      </m:oMath>
      <w:r>
        <w:t xml:space="preserve"> is the reflectance at 668 nm.</w:t>
      </w:r>
    </w:p>
    <w:p w14:paraId="4EA7D6FC" w14:textId="77777777" w:rsidR="006F4A33" w:rsidRDefault="0047133D">
      <w:pPr>
        <w:pStyle w:val="Titre3"/>
      </w:pPr>
      <w:bookmarkStart w:id="138" w:name="model-building"/>
      <w:bookmarkEnd w:id="134"/>
      <w:r>
        <w:t>2.4.2 Model building</w:t>
      </w:r>
    </w:p>
    <w:p w14:paraId="17EF4F53" w14:textId="77777777" w:rsidR="006F4A33" w:rsidRDefault="0047133D">
      <w:pPr>
        <w:pStyle w:val="FirstParagraph"/>
      </w:pPr>
      <w:r>
        <w:t>A neural network classification model was built using the fastai workflow (Howard et al., 2018). This model is composed by 2 hidden layers and have a total of 26 054 trainable parameters. Parameters have been fine tuned using 12 epoch to minimize the error rate.</w:t>
      </w:r>
    </w:p>
    <w:p w14:paraId="52C2EB75" w14:textId="77777777" w:rsidR="006F4A33" w:rsidRDefault="0047133D">
      <w:pPr>
        <w:pStyle w:val="Titre3"/>
      </w:pPr>
      <w:bookmarkStart w:id="139" w:name="validation"/>
      <w:bookmarkEnd w:id="138"/>
      <w:r>
        <w:t>2.4.3 Validation</w:t>
      </w:r>
    </w:p>
    <w:p w14:paraId="1ACFCC36" w14:textId="3B1D5D80" w:rsidR="006F4A33" w:rsidRDefault="0047133D">
      <w:pPr>
        <w:pStyle w:val="FirstParagraph"/>
      </w:pPr>
      <w:r>
        <w:t xml:space="preserve">The workflow of this study revolves around two distinct flight heights (12 </w:t>
      </w:r>
      <w:del w:id="140" w:author="pierre gernez" w:date="2024-10-03T11:49:00Z">
        <w:r w:rsidDel="00272230">
          <w:delText xml:space="preserve">m </w:delText>
        </w:r>
      </w:del>
      <w:r>
        <w:t xml:space="preserve">and 120 m, </w:t>
      </w:r>
      <w:hyperlink w:anchor="fig-workflow">
        <w:r>
          <w:rPr>
            <w:rStyle w:val="Lienhypertexte"/>
          </w:rPr>
          <w:t>Figure 3</w:t>
        </w:r>
      </w:hyperlink>
      <w:r>
        <w:t xml:space="preserve">) where ensuring consistency between reflectances at both heights is crucial. This comparison was conducted at sites where low and high altitude flights overlapped. </w:t>
      </w:r>
      <w:r>
        <w:lastRenderedPageBreak/>
        <w:t>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14:paraId="30D9EBE4" w14:textId="737B7F6E" w:rsidR="006F4A33" w:rsidRDefault="0047133D">
      <w:pPr>
        <w:pStyle w:val="Corpsdetexte"/>
      </w:pPr>
      <w:r>
        <w:t xml:space="preserve">The model was applied to all flights at both 12 and 120 m of altitude. </w:t>
      </w:r>
      <w:r>
        <w:rPr>
          <w:i/>
          <w:iCs/>
        </w:rPr>
        <w:t>In situ</w:t>
      </w:r>
      <w:r>
        <w:t xml:space="preserve"> 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w:t>
      </w:r>
      <w:ins w:id="141" w:author="pierre gernez" w:date="2024-10-03T09:05:00Z">
        <w:r w:rsidR="00732BFD">
          <w:t xml:space="preserve"> </w:t>
        </w:r>
      </w:ins>
      <w:r>
        <w: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p w14:paraId="333B4D1D" w14:textId="77777777" w:rsidR="006F4A33" w:rsidRDefault="0047133D">
      <w:pPr>
        <w:pStyle w:val="Titre2"/>
      </w:pPr>
      <w:bookmarkStart w:id="142" w:name="variable-importance"/>
      <w:bookmarkEnd w:id="131"/>
      <w:bookmarkEnd w:id="139"/>
      <w:r>
        <w:t>2.5 Variable Importance</w:t>
      </w:r>
    </w:p>
    <w:p w14:paraId="050A2FB9" w14:textId="77777777" w:rsidR="006F4A33" w:rsidRDefault="0047133D">
      <w:pPr>
        <w:pStyle w:val="FirstParagraph"/>
      </w:pPr>
      <w:r>
        <w:t>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72D58C0B" w14:textId="3F2ADD4E" w:rsidR="006F4A33" w:rsidRDefault="0047133D">
      <w:pPr>
        <w:pStyle w:val="Titre2"/>
      </w:pPr>
      <w:bookmarkStart w:id="143" w:name="Xccbe959c29e7dc4ae9dab7c6e8ca2f1d2e97711"/>
      <w:bookmarkEnd w:id="142"/>
      <w:r>
        <w:t>2.6 I</w:t>
      </w:r>
      <w:del w:id="144" w:author="pierre gernez" w:date="2024-10-03T08:35:00Z">
        <w:r w:rsidDel="004D2682">
          <w:delText>mpact of the</w:delText>
        </w:r>
      </w:del>
      <w:ins w:id="145" w:author="pierre gernez" w:date="2024-10-03T08:35:00Z">
        <w:r w:rsidR="004D2682">
          <w:t>nfluence</w:t>
        </w:r>
      </w:ins>
      <w:r>
        <w:t xml:space="preserve"> </w:t>
      </w:r>
      <w:ins w:id="146" w:author="pierre gernez" w:date="2024-10-03T08:35:00Z">
        <w:r w:rsidR="004D2682">
          <w:t xml:space="preserve">of </w:t>
        </w:r>
      </w:ins>
      <w:r>
        <w:t xml:space="preserve">spatial resolution </w:t>
      </w:r>
      <w:del w:id="147" w:author="pierre gernez" w:date="2024-10-03T08:36:00Z">
        <w:r w:rsidDel="004D2682">
          <w:delText>in the prediction</w:delText>
        </w:r>
      </w:del>
      <w:ins w:id="148" w:author="pierre gernez" w:date="2024-10-03T08:36:00Z">
        <w:r w:rsidR="004D2682">
          <w:t>on classification</w:t>
        </w:r>
      </w:ins>
    </w:p>
    <w:p w14:paraId="056A78E9" w14:textId="72961402" w:rsidR="006F4A33" w:rsidRDefault="0047133D">
      <w:pPr>
        <w:pStyle w:val="FirstParagraph"/>
      </w:pPr>
      <w:r>
        <w:t xml:space="preserve">To evaluate the </w:t>
      </w:r>
      <w:del w:id="149" w:author="pierre gernez" w:date="2024-10-03T08:36:00Z">
        <w:r w:rsidDel="004D2682">
          <w:delText xml:space="preserve">impact </w:delText>
        </w:r>
      </w:del>
      <w:ins w:id="150" w:author="pierre gernez" w:date="2024-10-03T08:36:00Z">
        <w:r w:rsidR="004D2682">
          <w:t xml:space="preserve">influence </w:t>
        </w:r>
      </w:ins>
      <w:r>
        <w:t xml:space="preserve">of spatial resolution on the model’s output, we resampled </w:t>
      </w:r>
      <w:del w:id="151" w:author="pierre gernez" w:date="2024-10-03T08:38:00Z">
        <w:r w:rsidDel="004D2682">
          <w:delText>the reflectance of each flight’s</w:delText>
        </w:r>
      </w:del>
      <w:ins w:id="152" w:author="pierre gernez" w:date="2024-10-03T08:38:00Z">
        <w:r w:rsidR="004D2682">
          <w:t>the drone</w:t>
        </w:r>
      </w:ins>
      <w:r>
        <w:t xml:space="preserve"> orthomosaic</w:t>
      </w:r>
      <w:ins w:id="153" w:author="pierre gernez" w:date="2024-10-03T08:38:00Z">
        <w:r w:rsidR="004D2682">
          <w:t>s from their native resolution (</w:t>
        </w:r>
      </w:ins>
      <w:ins w:id="154" w:author="pierre gernez" w:date="2024-10-03T09:06:00Z">
        <w:r w:rsidR="00732BFD">
          <w:t>8 cm for the high altitude flights)</w:t>
        </w:r>
      </w:ins>
      <w:r>
        <w:t xml:space="preserve"> using the </w:t>
      </w:r>
      <w:ins w:id="155" w:author="pierre gernez" w:date="2024-10-03T09:06:00Z">
        <w:r w:rsidR="00732BFD">
          <w:t>“</w:t>
        </w:r>
      </w:ins>
      <w:r>
        <w:t>average</w:t>
      </w:r>
      <w:ins w:id="156" w:author="pierre gernez" w:date="2024-10-03T09:06:00Z">
        <w:r w:rsidR="00732BFD">
          <w:t>”</w:t>
        </w:r>
      </w:ins>
      <w:r>
        <w:t xml:space="preserve"> method from the Terra package in R. DISCOV was then applied to these resampled rasters, and the results were compared to the original model predictions. For each resolution and vegetation class, we calculated </w:t>
      </w:r>
      <w:ins w:id="157" w:author="pierre gernez" w:date="2024-10-03T09:07:00Z">
        <w:r w:rsidR="00732BFD">
          <w:t xml:space="preserve">the </w:t>
        </w:r>
      </w:ins>
      <w:r>
        <w:t xml:space="preserve">predicted area loss, where a score of 0 indicates no area loss during </w:t>
      </w:r>
      <w:ins w:id="158" w:author="pierre gernez" w:date="2024-10-03T09:07:00Z">
        <w:r w:rsidR="00732BFD">
          <w:t xml:space="preserve">spatial </w:t>
        </w:r>
      </w:ins>
      <w:r>
        <w:t xml:space="preserve">resampling, and a score of 100 indicates complete loss of </w:t>
      </w:r>
      <w:ins w:id="159" w:author="pierre gernez" w:date="2024-10-03T09:07:00Z">
        <w:r w:rsidR="00732BFD">
          <w:t xml:space="preserve">the </w:t>
        </w:r>
      </w:ins>
      <w:r>
        <w:t>vegetation</w:t>
      </w:r>
      <w:ins w:id="160" w:author="pierre gernez" w:date="2024-10-03T09:07:00Z">
        <w:r w:rsidR="00732BFD">
          <w:t xml:space="preserve"> class</w:t>
        </w:r>
      </w:ins>
      <w:r>
        <w:t>.</w:t>
      </w:r>
    </w:p>
    <w:p w14:paraId="60AD404F" w14:textId="244027DF" w:rsidR="006F4A33" w:rsidRDefault="0047133D">
      <w:pPr>
        <w:pStyle w:val="Corpsdetexte"/>
      </w:pPr>
      <w:r>
        <w:t>We used a Generalized Linear Model (GLM) with a Gaussian family and identity link function to examine the relationship between pixel resolution, vegetation class, and their interaction on the response variable (the loss of vegetation area</w:t>
      </w:r>
      <w:ins w:id="161" w:author="pierre gernez" w:date="2024-10-03T09:08:00Z">
        <w:r w:rsidR="00732BFD">
          <w:t xml:space="preserve"> within a given class</w:t>
        </w:r>
      </w:ins>
      <w:r>
        <w:t>). The model formula was as follows:</w:t>
      </w:r>
    </w:p>
    <w:p w14:paraId="71890358" w14:textId="77777777" w:rsidR="006F4A33" w:rsidRDefault="0047133D">
      <w:pPr>
        <w:pStyle w:val="Corpsdetexte"/>
      </w:pPr>
      <w:bookmarkStart w:id="162" w:name="eq-gam"/>
      <m:oMathPara>
        <m:oMathParaPr>
          <m:jc m:val="center"/>
        </m:oMathParaPr>
        <m:oMath>
          <m:r>
            <w:rPr>
              <w:rFonts w:ascii="Cambria Math" w:hAnsi="Cambria Math"/>
            </w:rPr>
            <m:t>VegetationLoss</m:t>
          </m:r>
          <m:r>
            <m:rPr>
              <m:sty m:val="p"/>
            </m:rPr>
            <w:rPr>
              <w:rFonts w:ascii="Cambria Math" w:hAnsi="Cambria Math"/>
            </w:rPr>
            <m:t>∼</m:t>
          </m:r>
          <m:r>
            <w:rPr>
              <w:rFonts w:ascii="Cambria Math" w:hAnsi="Cambria Math"/>
            </w:rPr>
            <m:t>Resolution</m:t>
          </m:r>
          <m:r>
            <m:rPr>
              <m:sty m:val="p"/>
            </m:rPr>
            <w:rPr>
              <w:rFonts w:ascii="Cambria Math" w:hAnsi="Cambria Math"/>
            </w:rPr>
            <m:t>×</m:t>
          </m:r>
          <m:r>
            <w:rPr>
              <w:rFonts w:ascii="Cambria Math" w:hAnsi="Cambria Math"/>
            </w:rPr>
            <m:t>VegetationClass  </m:t>
          </m:r>
          <m:d>
            <m:dPr>
              <m:ctrlPr>
                <w:rPr>
                  <w:rFonts w:ascii="Cambria Math" w:hAnsi="Cambria Math"/>
                </w:rPr>
              </m:ctrlPr>
            </m:dPr>
            <m:e>
              <m:r>
                <w:rPr>
                  <w:rFonts w:ascii="Cambria Math" w:hAnsi="Cambria Math"/>
                </w:rPr>
                <m:t>3</m:t>
              </m:r>
            </m:e>
          </m:d>
        </m:oMath>
      </m:oMathPara>
      <w:bookmarkEnd w:id="162"/>
    </w:p>
    <w:p w14:paraId="30522F58" w14:textId="77777777" w:rsidR="006F4A33" w:rsidRDefault="0047133D">
      <w:pPr>
        <w:pStyle w:val="Titre2"/>
      </w:pPr>
      <w:bookmarkStart w:id="163" w:name="Xb80c26d4e7d26e390b07274c04fd63576f6b171"/>
      <w:bookmarkEnd w:id="143"/>
      <w:r>
        <w:lastRenderedPageBreak/>
        <w:t>2.7 Impact of mixed vegetation cover on the prediction</w:t>
      </w:r>
    </w:p>
    <w:p w14:paraId="5BEF1DDB" w14:textId="43E1D126" w:rsidR="006F4A33" w:rsidRDefault="0047133D">
      <w:pPr>
        <w:pStyle w:val="FirstParagraph"/>
      </w:pPr>
      <w:r>
        <w:t xml:space="preserve">The key aspect of the workflow adopted in the present study is the mapping at two different altitudes (12 </w:t>
      </w:r>
      <w:del w:id="164" w:author="pierre gernez" w:date="2024-10-03T09:08:00Z">
        <w:r w:rsidDel="00732BFD">
          <w:delText xml:space="preserve">m </w:delText>
        </w:r>
      </w:del>
      <w:r>
        <w:t xml:space="preserve">and 120 m), resulting in two distinct resolutions for the same area (8 </w:t>
      </w:r>
      <w:del w:id="165" w:author="pierre gernez" w:date="2024-10-03T09:08:00Z">
        <w:r w:rsidDel="00732BFD">
          <w:delText xml:space="preserve">mm </w:delText>
        </w:r>
      </w:del>
      <w:r>
        <w:t>and 80 mm</w:t>
      </w:r>
      <w:ins w:id="166" w:author="pierre gernez" w:date="2024-10-03T09:08:00Z">
        <w:r w:rsidR="00732BFD">
          <w:t>, respectively</w:t>
        </w:r>
      </w:ins>
      <w:r>
        <w:t>).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p w14:paraId="7F59410F" w14:textId="77777777" w:rsidR="006F4A33" w:rsidRDefault="0047133D">
      <w:pPr>
        <w:pStyle w:val="Titre1"/>
      </w:pPr>
      <w:bookmarkStart w:id="167" w:name="results"/>
      <w:bookmarkEnd w:id="112"/>
      <w:bookmarkEnd w:id="163"/>
      <w:r>
        <w:t>3. Results</w:t>
      </w:r>
    </w:p>
    <w:p w14:paraId="1E21C8DF" w14:textId="77777777" w:rsidR="006F4A33" w:rsidRDefault="0047133D">
      <w:pPr>
        <w:pStyle w:val="Titre2"/>
      </w:pPr>
      <w:bookmarkStart w:id="168" w:name="Xf1ee785dcb5d546ca07f6c913dc8f3105a0e5cf"/>
      <w:r>
        <w:t>3.1 Reflectance comparison between the two different altitudes</w:t>
      </w:r>
    </w:p>
    <w:p w14:paraId="1123E68F" w14:textId="500177B6" w:rsidR="006F4A33" w:rsidRDefault="0047133D">
      <w:pPr>
        <w:pStyle w:val="FirstParagraph"/>
      </w:pPr>
      <w:r>
        <w:t>In this study, drone flights were conducted at two different altitudes</w:t>
      </w:r>
      <w:ins w:id="169" w:author="pierre gernez" w:date="2024-10-03T11:49:00Z">
        <w:r w:rsidR="00272230">
          <w:t xml:space="preserve"> </w:t>
        </w:r>
      </w:ins>
      <w:del w:id="170" w:author="pierre gernez" w:date="2024-10-03T12:02:00Z">
        <w:r w:rsidDel="00B4791E">
          <w:delText xml:space="preserve"> </w:delText>
        </w:r>
      </w:del>
      <w:r>
        <w:t xml:space="preserve">(12 </w:t>
      </w:r>
      <w:del w:id="171" w:author="pierre gernez" w:date="2024-10-03T12:03:00Z">
        <w:r w:rsidDel="00B4791E">
          <w:delText xml:space="preserve">m </w:delText>
        </w:r>
      </w:del>
      <w:r>
        <w:t xml:space="preserve">and 120 m) to construct the neural network model. At the sites where the flights at both altitudes overlapped, reflectance was compared. Overall there was a good agreement between the two altitudes (RMSE: 0.027 ; </w:t>
      </w:r>
      <w:hyperlink w:anchor="fig-CompareRef">
        <w:r>
          <w:rPr>
            <w:rStyle w:val="Lienhypertexte"/>
          </w:rPr>
          <w:t>Figure 4</w:t>
        </w:r>
      </w:hyperlink>
      <w:r>
        <w:t>).</w:t>
      </w:r>
    </w:p>
    <w:tbl>
      <w:tblPr>
        <w:tblStyle w:val="Table"/>
        <w:tblW w:w="5000" w:type="pct"/>
        <w:tblLayout w:type="fixed"/>
        <w:tblLook w:val="0000" w:firstRow="0" w:lastRow="0" w:firstColumn="0" w:lastColumn="0" w:noHBand="0" w:noVBand="0"/>
      </w:tblPr>
      <w:tblGrid>
        <w:gridCol w:w="9406"/>
      </w:tblGrid>
      <w:tr w:rsidR="006F4A33" w14:paraId="178EDAD4" w14:textId="77777777">
        <w:tc>
          <w:tcPr>
            <w:tcW w:w="7920" w:type="dxa"/>
          </w:tcPr>
          <w:p w14:paraId="2950C3BB" w14:textId="77777777" w:rsidR="006F4A33" w:rsidRDefault="0047133D">
            <w:pPr>
              <w:pStyle w:val="Compact"/>
              <w:jc w:val="center"/>
            </w:pPr>
            <w:bookmarkStart w:id="172" w:name="fig-CompareRef"/>
            <w:bookmarkStart w:id="173" w:name="cell-fig-CompareRef"/>
            <w:r>
              <w:rPr>
                <w:noProof/>
                <w:lang w:val="fr-FR" w:eastAsia="fr-FR"/>
              </w:rPr>
              <w:drawing>
                <wp:inline distT="0" distB="0" distL="0" distR="0" wp14:anchorId="4558AC43" wp14:editId="75D55610">
                  <wp:extent cx="5334000" cy="2290564"/>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High_res/Compare_reflectance_both.png"/>
                          <pic:cNvPicPr>
                            <a:picLocks noChangeAspect="1" noChangeArrowheads="1"/>
                          </pic:cNvPicPr>
                        </pic:nvPicPr>
                        <pic:blipFill>
                          <a:blip r:embed="rId12"/>
                          <a:stretch>
                            <a:fillRect/>
                          </a:stretch>
                        </pic:blipFill>
                        <pic:spPr bwMode="auto">
                          <a:xfrm>
                            <a:off x="0" y="0"/>
                            <a:ext cx="5334000" cy="2290564"/>
                          </a:xfrm>
                          <a:prstGeom prst="rect">
                            <a:avLst/>
                          </a:prstGeom>
                          <a:noFill/>
                          <a:ln w="9525">
                            <a:noFill/>
                            <a:headEnd/>
                            <a:tailEnd/>
                          </a:ln>
                        </pic:spPr>
                      </pic:pic>
                    </a:graphicData>
                  </a:graphic>
                </wp:inline>
              </w:drawing>
            </w:r>
          </w:p>
          <w:p w14:paraId="1A71B73A" w14:textId="77777777" w:rsidR="006F4A33" w:rsidRDefault="0047133D">
            <w:pPr>
              <w:pStyle w:val="ImageCaption"/>
              <w:spacing w:before="200"/>
            </w:pPr>
            <w:r>
              <w:t>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Equation 1</w:t>
              </w:r>
            </w:hyperlink>
            <w:r>
              <w:t>).</w:t>
            </w:r>
          </w:p>
        </w:tc>
        <w:bookmarkEnd w:id="172"/>
      </w:tr>
    </w:tbl>
    <w:bookmarkEnd w:id="173"/>
    <w:p w14:paraId="5E6DB7AD" w14:textId="3A0EE9F6" w:rsidR="006F4A33" w:rsidRDefault="0047133D">
      <w:pPr>
        <w:pStyle w:val="Corpsdetexte"/>
      </w:pPr>
      <w:r>
        <w:t>There was a slight underestimation for raw reflectance values in the high-altitude flight, particularly for higher reflectance values (</w:t>
      </w:r>
      <w:hyperlink w:anchor="fig-CompareRef">
        <w:r>
          <w:rPr>
            <w:rStyle w:val="Lienhypertexte"/>
          </w:rPr>
          <w:t>Figure 4</w:t>
        </w:r>
      </w:hyperlink>
      <w:r>
        <w:t xml:space="preserve"> A). Since both flights were conducted over </w:t>
      </w:r>
      <w:del w:id="174" w:author="pierre gernez" w:date="2024-10-03T12:04:00Z">
        <w:r w:rsidDel="00B4791E">
          <w:delText xml:space="preserve">vegetation </w:delText>
        </w:r>
      </w:del>
      <w:ins w:id="175" w:author="pierre gernez" w:date="2024-10-03T12:04:00Z">
        <w:r w:rsidR="00B4791E">
          <w:t>vegetat</w:t>
        </w:r>
        <w:r w:rsidR="00B4791E">
          <w:t>ed</w:t>
        </w:r>
        <w:r w:rsidR="00B4791E">
          <w:t xml:space="preserve"> </w:t>
        </w:r>
      </w:ins>
      <w:r>
        <w:t xml:space="preserve">areas, the highest reflectance values correspond to the infrared part of the spectrum. This difference was not present when </w:t>
      </w:r>
      <w:ins w:id="176" w:author="pierre gernez" w:date="2024-10-03T12:05:00Z">
        <w:r w:rsidR="00B4791E">
          <w:t xml:space="preserve">the </w:t>
        </w:r>
      </w:ins>
      <w:r>
        <w:t xml:space="preserve">reflectance </w:t>
      </w:r>
      <w:del w:id="177" w:author="pierre gernez" w:date="2024-10-03T12:05:00Z">
        <w:r w:rsidDel="00B4791E">
          <w:delText xml:space="preserve">values </w:delText>
        </w:r>
      </w:del>
      <w:r>
        <w:t>ha</w:t>
      </w:r>
      <w:ins w:id="178" w:author="pierre gernez" w:date="2024-10-03T12:05:00Z">
        <w:r w:rsidR="00B4791E">
          <w:t>s</w:t>
        </w:r>
      </w:ins>
      <w:del w:id="179" w:author="pierre gernez" w:date="2024-10-03T12:05:00Z">
        <w:r w:rsidDel="00B4791E">
          <w:delText>ve</w:delText>
        </w:r>
      </w:del>
      <w:r>
        <w:t xml:space="preserve"> been standardized (</w:t>
      </w:r>
      <w:hyperlink w:anchor="eq-std">
        <w:r>
          <w:rPr>
            <w:rStyle w:val="Lienhypertexte"/>
          </w:rPr>
          <w:t>Equation 1</w:t>
        </w:r>
      </w:hyperlink>
      <w:r>
        <w:t xml:space="preserve"> ; </w:t>
      </w:r>
      <w:hyperlink w:anchor="fig-CompareRef">
        <w:r>
          <w:rPr>
            <w:rStyle w:val="Lienhypertexte"/>
          </w:rPr>
          <w:t>Figure 4</w:t>
        </w:r>
      </w:hyperlink>
      <w:r>
        <w:t xml:space="preserve"> B).</w:t>
      </w:r>
    </w:p>
    <w:p w14:paraId="322C5EAF" w14:textId="77777777" w:rsidR="006F4A33" w:rsidRDefault="0047133D">
      <w:pPr>
        <w:pStyle w:val="Titre2"/>
      </w:pPr>
      <w:bookmarkStart w:id="180" w:name="classification"/>
      <w:bookmarkEnd w:id="168"/>
      <w:r>
        <w:lastRenderedPageBreak/>
        <w:t>3.2 Classification</w:t>
      </w:r>
    </w:p>
    <w:p w14:paraId="6B393C8F" w14:textId="77777777" w:rsidR="006F4A33" w:rsidRDefault="0047133D">
      <w:pPr>
        <w:pStyle w:val="FirstParagraph"/>
      </w:pPr>
      <w:r>
        <w:t>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Lienhypertexte"/>
          </w:rPr>
          <w:t>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 </w:t>
      </w:r>
      <w:r>
        <w:rPr>
          <w:i/>
          <w:iCs/>
        </w:rPr>
        <w:t>Nanozostera noltei</w:t>
      </w:r>
      <w:r>
        <w:t>,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tbl>
      <w:tblPr>
        <w:tblStyle w:val="Table"/>
        <w:tblW w:w="5000" w:type="pct"/>
        <w:tblLayout w:type="fixed"/>
        <w:tblLook w:val="0000" w:firstRow="0" w:lastRow="0" w:firstColumn="0" w:lastColumn="0" w:noHBand="0" w:noVBand="0"/>
      </w:tblPr>
      <w:tblGrid>
        <w:gridCol w:w="9406"/>
      </w:tblGrid>
      <w:tr w:rsidR="006F4A33" w14:paraId="7809532F" w14:textId="77777777">
        <w:tc>
          <w:tcPr>
            <w:tcW w:w="7920" w:type="dxa"/>
          </w:tcPr>
          <w:p w14:paraId="0DD523C0" w14:textId="77777777" w:rsidR="006F4A33" w:rsidRDefault="0047133D">
            <w:pPr>
              <w:pStyle w:val="Compact"/>
              <w:jc w:val="center"/>
            </w:pPr>
            <w:bookmarkStart w:id="181" w:name="fig-GafLow"/>
            <w:bookmarkStart w:id="182" w:name="cell-fig-GafLow"/>
            <w:r>
              <w:rPr>
                <w:noProof/>
                <w:lang w:val="fr-FR" w:eastAsia="fr-FR"/>
              </w:rPr>
              <w:drawing>
                <wp:inline distT="0" distB="0" distL="0" distR="0" wp14:anchorId="145387D8" wp14:editId="638F2FD3">
                  <wp:extent cx="5334000" cy="2803823"/>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Low_res/Maps%20Pred/FigX-Gaf_Low_Pred.png"/>
                          <pic:cNvPicPr>
                            <a:picLocks noChangeAspect="1" noChangeArrowheads="1"/>
                          </pic:cNvPicPr>
                        </pic:nvPicPr>
                        <pic:blipFill>
                          <a:blip r:embed="rId13"/>
                          <a:stretch>
                            <a:fillRect/>
                          </a:stretch>
                        </pic:blipFill>
                        <pic:spPr bwMode="auto">
                          <a:xfrm>
                            <a:off x="0" y="0"/>
                            <a:ext cx="5334000" cy="2803823"/>
                          </a:xfrm>
                          <a:prstGeom prst="rect">
                            <a:avLst/>
                          </a:prstGeom>
                          <a:noFill/>
                          <a:ln w="9525">
                            <a:noFill/>
                            <a:headEnd/>
                            <a:tailEnd/>
                          </a:ln>
                        </pic:spPr>
                      </pic:pic>
                    </a:graphicData>
                  </a:graphic>
                </wp:inline>
              </w:drawing>
            </w:r>
          </w:p>
          <w:p w14:paraId="44C94282" w14:textId="77777777" w:rsidR="006F4A33" w:rsidRDefault="0047133D">
            <w:pPr>
              <w:pStyle w:val="ImageCaption"/>
              <w:spacing w:before="200"/>
            </w:pPr>
            <w:r>
              <w:t>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tc>
        <w:bookmarkEnd w:id="181"/>
      </w:tr>
    </w:tbl>
    <w:bookmarkEnd w:id="182"/>
    <w:p w14:paraId="18C929BD" w14:textId="77777777" w:rsidR="006F4A33" w:rsidRDefault="0047133D">
      <w:pPr>
        <w:pStyle w:val="Corpsdetexte"/>
      </w:pPr>
      <w:r>
        <w:t>The high-altitude flight over Gafanha covered a total area of ~1 km² (</w:t>
      </w:r>
      <w:hyperlink w:anchor="fig-GafHigh">
        <w:r>
          <w:rPr>
            <w:rStyle w:val="Lienhypertexte"/>
          </w:rPr>
          <w:t>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 </w:t>
      </w:r>
      <w:r>
        <w:rPr>
          <w:i/>
          <w:iCs/>
        </w:rPr>
        <w:t>Sporobolus maritimus</w:t>
      </w:r>
      <w:r>
        <w:t xml:space="preserve"> (syn. </w:t>
      </w:r>
      <w:r>
        <w:rPr>
          <w:i/>
          <w:iCs/>
        </w:rPr>
        <w:t>Spartina maritima)</w:t>
      </w:r>
      <w:r>
        <w:t xml:space="preserve"> were misclassified, either as seagrass or as brown algae (F1 score of 0.77 and 0.71, respectively).</w:t>
      </w:r>
    </w:p>
    <w:tbl>
      <w:tblPr>
        <w:tblStyle w:val="Table"/>
        <w:tblW w:w="5000" w:type="pct"/>
        <w:tblLayout w:type="fixed"/>
        <w:tblLook w:val="0000" w:firstRow="0" w:lastRow="0" w:firstColumn="0" w:lastColumn="0" w:noHBand="0" w:noVBand="0"/>
      </w:tblPr>
      <w:tblGrid>
        <w:gridCol w:w="9406"/>
      </w:tblGrid>
      <w:tr w:rsidR="006F4A33" w14:paraId="3C3261C3" w14:textId="77777777">
        <w:tc>
          <w:tcPr>
            <w:tcW w:w="7920" w:type="dxa"/>
          </w:tcPr>
          <w:p w14:paraId="7852EE48" w14:textId="77777777" w:rsidR="006F4A33" w:rsidRDefault="0047133D">
            <w:pPr>
              <w:pStyle w:val="Compact"/>
              <w:jc w:val="center"/>
            </w:pPr>
            <w:bookmarkStart w:id="183" w:name="fig-GafHigh"/>
            <w:bookmarkStart w:id="184" w:name="cell-fig-GafHigh"/>
            <w:r>
              <w:rPr>
                <w:noProof/>
                <w:lang w:val="fr-FR" w:eastAsia="fr-FR"/>
              </w:rPr>
              <w:lastRenderedPageBreak/>
              <w:drawing>
                <wp:inline distT="0" distB="0" distL="0" distR="0" wp14:anchorId="072AA100" wp14:editId="096F2D55">
                  <wp:extent cx="5334000" cy="4532569"/>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ures/Low_res/Maps%20Pred/FigX-Gaf_High_Pred1.png"/>
                          <pic:cNvPicPr>
                            <a:picLocks noChangeAspect="1" noChangeArrowheads="1"/>
                          </pic:cNvPicPr>
                        </pic:nvPicPr>
                        <pic:blipFill>
                          <a:blip r:embed="rId14"/>
                          <a:stretch>
                            <a:fillRect/>
                          </a:stretch>
                        </pic:blipFill>
                        <pic:spPr bwMode="auto">
                          <a:xfrm>
                            <a:off x="0" y="0"/>
                            <a:ext cx="5334000" cy="4532569"/>
                          </a:xfrm>
                          <a:prstGeom prst="rect">
                            <a:avLst/>
                          </a:prstGeom>
                          <a:noFill/>
                          <a:ln w="9525">
                            <a:noFill/>
                            <a:headEnd/>
                            <a:tailEnd/>
                          </a:ln>
                        </pic:spPr>
                      </pic:pic>
                    </a:graphicData>
                  </a:graphic>
                </wp:inline>
              </w:drawing>
            </w:r>
          </w:p>
          <w:p w14:paraId="208C29F5" w14:textId="77777777" w:rsidR="006F4A33" w:rsidRDefault="0047133D">
            <w:pPr>
              <w:pStyle w:val="ImageCaption"/>
              <w:spacing w:before="200"/>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 </w:t>
            </w:r>
            <w:hyperlink w:anchor="fig-GafLow">
              <w:r>
                <w:rPr>
                  <w:rStyle w:val="Lienhypertexte"/>
                </w:rPr>
                <w:t>Figure 5</w:t>
              </w:r>
            </w:hyperlink>
            <w:r>
              <w:t>. The zoom covers an area equivalent to a 10-meter Sentinel-2 pixel size.</w:t>
            </w:r>
          </w:p>
        </w:tc>
        <w:bookmarkEnd w:id="183"/>
      </w:tr>
    </w:tbl>
    <w:bookmarkEnd w:id="184"/>
    <w:p w14:paraId="73DD53CC" w14:textId="77777777" w:rsidR="006F4A33" w:rsidRDefault="0047133D">
      <w:pPr>
        <w:pStyle w:val="Corpsdetexte"/>
      </w:pPr>
      <w:r>
        <w:t>Among the high altitude flights, the one acquired over the inner part of Ria de Aveiro coastal lagoon covered the largest area with approximately 1.5 km² (</w:t>
      </w:r>
      <w:hyperlink w:anchor="fig-Boat">
        <w:r>
          <w:rPr>
            <w:rStyle w:val="Lienhypertexte"/>
          </w:rPr>
          <w:t>Figure 7</w:t>
        </w:r>
      </w:hyperlink>
      <w:r>
        <w:t>). This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Figure 7</w:t>
        </w:r>
      </w:hyperlink>
      <w:r>
        <w:t>), the edges of the meadow were mixed with green macroalgae (</w:t>
      </w:r>
      <w:r>
        <w:rPr>
          <w:i/>
          <w:iCs/>
        </w:rPr>
        <w:t>Ulva sp.</w:t>
      </w:r>
      <w:r>
        <w:t>), which the model agreed with (F1 score of 0.89 for green algae, 0.97 for seagrass and 0.98 for red algae).</w:t>
      </w:r>
    </w:p>
    <w:tbl>
      <w:tblPr>
        <w:tblStyle w:val="Table"/>
        <w:tblW w:w="5000" w:type="pct"/>
        <w:tblLayout w:type="fixed"/>
        <w:tblLook w:val="0000" w:firstRow="0" w:lastRow="0" w:firstColumn="0" w:lastColumn="0" w:noHBand="0" w:noVBand="0"/>
      </w:tblPr>
      <w:tblGrid>
        <w:gridCol w:w="9406"/>
      </w:tblGrid>
      <w:tr w:rsidR="006F4A33" w14:paraId="0991D506" w14:textId="77777777">
        <w:tc>
          <w:tcPr>
            <w:tcW w:w="7920" w:type="dxa"/>
          </w:tcPr>
          <w:p w14:paraId="0CE4B0C6" w14:textId="77777777" w:rsidR="006F4A33" w:rsidRDefault="0047133D">
            <w:pPr>
              <w:pStyle w:val="Compact"/>
              <w:jc w:val="center"/>
            </w:pPr>
            <w:bookmarkStart w:id="185" w:name="fig-Boat"/>
            <w:bookmarkStart w:id="186" w:name="cell-fig-Boat"/>
            <w:r>
              <w:rPr>
                <w:noProof/>
                <w:lang w:val="fr-FR" w:eastAsia="fr-FR"/>
              </w:rPr>
              <w:lastRenderedPageBreak/>
              <w:drawing>
                <wp:inline distT="0" distB="0" distL="0" distR="0" wp14:anchorId="092ACF6D" wp14:editId="4A644F41">
                  <wp:extent cx="2587232" cy="342517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igures/Low_res/Maps%20Pred/FigX-Boat_Pred.png"/>
                          <pic:cNvPicPr>
                            <a:picLocks noChangeAspect="1" noChangeArrowheads="1"/>
                          </pic:cNvPicPr>
                        </pic:nvPicPr>
                        <pic:blipFill>
                          <a:blip r:embed="rId15"/>
                          <a:stretch>
                            <a:fillRect/>
                          </a:stretch>
                        </pic:blipFill>
                        <pic:spPr bwMode="auto">
                          <a:xfrm>
                            <a:off x="0" y="0"/>
                            <a:ext cx="2587232" cy="3425177"/>
                          </a:xfrm>
                          <a:prstGeom prst="rect">
                            <a:avLst/>
                          </a:prstGeom>
                          <a:noFill/>
                          <a:ln w="9525">
                            <a:noFill/>
                            <a:headEnd/>
                            <a:tailEnd/>
                          </a:ln>
                        </pic:spPr>
                      </pic:pic>
                    </a:graphicData>
                  </a:graphic>
                </wp:inline>
              </w:drawing>
            </w:r>
          </w:p>
          <w:p w14:paraId="3C5E528E" w14:textId="77777777" w:rsidR="006F4A33" w:rsidRDefault="0047133D">
            <w:pPr>
              <w:pStyle w:val="ImageCaption"/>
              <w:spacing w:before="200"/>
            </w:pPr>
            <w:r>
              <w:t>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tc>
        <w:bookmarkEnd w:id="185"/>
      </w:tr>
    </w:tbl>
    <w:bookmarkEnd w:id="186"/>
    <w:p w14:paraId="3AA60CF0" w14:textId="77777777" w:rsidR="006F4A33" w:rsidRDefault="0047133D">
      <w:pPr>
        <w:pStyle w:val="Corpsdetexte"/>
      </w:pPr>
      <w:r>
        <w:t>The flight over L’Epine in Noirmoutier Island, France (</w:t>
      </w:r>
      <w:hyperlink w:anchor="fig-Dike">
        <w:r>
          <w:rPr>
            <w:rStyle w:val="Lienhypertexte"/>
          </w:rPr>
          <w:t>Figure 8</w:t>
        </w:r>
      </w:hyperlink>
      <w:r>
        <w:t xml:space="preserve"> A) was conducted near a dike, which crossed the northern part of the site from West to East. Alongside this dike, Fucale brown macroalgae (</w:t>
      </w:r>
      <w:r>
        <w:rPr>
          <w:i/>
          <w:iCs/>
        </w:rPr>
        <w:t>Fucus spp.</w:t>
      </w:r>
      <w:r>
        <w:t xml:space="preserve">, </w:t>
      </w:r>
      <w:r>
        <w:rPr>
          <w:i/>
          <w:iCs/>
        </w:rPr>
        <w:t>Ascophyllum nodosum</w:t>
      </w:r>
      <w:r>
        <w:t>) were attached to sparse rocks and stranded green algae (</w:t>
      </w:r>
      <w:r>
        <w:rPr>
          <w:i/>
          <w:iCs/>
        </w:rPr>
        <w:t>Ulva spp.</w:t>
      </w:r>
      <w:r>
        <w:t>) could be observed and this was correctly reproduced by the prediction (</w:t>
      </w:r>
      <w:hyperlink w:anchor="fig-Dike">
        <w:r>
          <w:rPr>
            <w:rStyle w:val="Lienhypertexte"/>
          </w:rPr>
          <w:t>Figure 8</w:t>
        </w:r>
      </w:hyperlink>
      <w:r>
        <w:t xml:space="preserve"> B). This site was characterized by a high mixture between green macroalgae and seagrass but these two classes were correctly discriminated by the classifier (F1 score of 0.97 and 0.98 respectively).</w:t>
      </w:r>
    </w:p>
    <w:tbl>
      <w:tblPr>
        <w:tblStyle w:val="Table"/>
        <w:tblW w:w="5000" w:type="pct"/>
        <w:tblLayout w:type="fixed"/>
        <w:tblLook w:val="0000" w:firstRow="0" w:lastRow="0" w:firstColumn="0" w:lastColumn="0" w:noHBand="0" w:noVBand="0"/>
      </w:tblPr>
      <w:tblGrid>
        <w:gridCol w:w="9406"/>
      </w:tblGrid>
      <w:tr w:rsidR="006F4A33" w14:paraId="4472D25B" w14:textId="77777777">
        <w:tc>
          <w:tcPr>
            <w:tcW w:w="7920" w:type="dxa"/>
          </w:tcPr>
          <w:p w14:paraId="0F4B3127" w14:textId="77777777" w:rsidR="006F4A33" w:rsidRDefault="0047133D">
            <w:pPr>
              <w:pStyle w:val="Compact"/>
              <w:jc w:val="center"/>
            </w:pPr>
            <w:bookmarkStart w:id="187" w:name="fig-Dike"/>
            <w:bookmarkStart w:id="188" w:name="cell-fig-Dike"/>
            <w:r>
              <w:rPr>
                <w:noProof/>
                <w:lang w:val="fr-FR" w:eastAsia="fr-FR"/>
              </w:rPr>
              <w:lastRenderedPageBreak/>
              <w:drawing>
                <wp:inline distT="0" distB="0" distL="0" distR="0" wp14:anchorId="05415578" wp14:editId="3678A2CD">
                  <wp:extent cx="5334000" cy="40005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igures/Low_res/Maps%20Pred/FigX-Dike_Pred.png"/>
                          <pic:cNvPicPr>
                            <a:picLocks noChangeAspect="1" noChangeArrowheads="1"/>
                          </pic:cNvPicPr>
                        </pic:nvPicPr>
                        <pic:blipFill>
                          <a:blip r:embed="rId16"/>
                          <a:stretch>
                            <a:fillRect/>
                          </a:stretch>
                        </pic:blipFill>
                        <pic:spPr bwMode="auto">
                          <a:xfrm>
                            <a:off x="0" y="0"/>
                            <a:ext cx="5334000" cy="4000500"/>
                          </a:xfrm>
                          <a:prstGeom prst="rect">
                            <a:avLst/>
                          </a:prstGeom>
                          <a:noFill/>
                          <a:ln w="9525">
                            <a:noFill/>
                            <a:headEnd/>
                            <a:tailEnd/>
                          </a:ln>
                        </pic:spPr>
                      </pic:pic>
                    </a:graphicData>
                  </a:graphic>
                </wp:inline>
              </w:drawing>
            </w:r>
          </w:p>
          <w:p w14:paraId="52A9501A" w14:textId="77777777" w:rsidR="006F4A33" w:rsidRDefault="0047133D">
            <w:pPr>
              <w:pStyle w:val="ImageCaption"/>
              <w:spacing w:before="200"/>
            </w:pPr>
            <w:r>
              <w:t>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tc>
        <w:bookmarkEnd w:id="187"/>
      </w:tr>
    </w:tbl>
    <w:p w14:paraId="03FCCFE5" w14:textId="77777777" w:rsidR="006F4A33" w:rsidRDefault="0047133D">
      <w:pPr>
        <w:pStyle w:val="Titre2"/>
      </w:pPr>
      <w:bookmarkStart w:id="189" w:name="validation-of-the-model"/>
      <w:bookmarkEnd w:id="180"/>
      <w:bookmarkEnd w:id="188"/>
      <w:r>
        <w:t>3.3 Validation of the model</w:t>
      </w:r>
    </w:p>
    <w:p w14:paraId="14C027B6" w14:textId="77777777" w:rsidR="006F4A33" w:rsidRDefault="0047133D">
      <w:pPr>
        <w:pStyle w:val="FirstParagraph"/>
      </w:pPr>
      <w:r>
        <w:t>With all drone flights combined, the model global accuracy was 94.26% with a Kappa coefficient of 0.92 (</w:t>
      </w:r>
      <w:hyperlink w:anchor="fig-Validation">
        <w:r>
          <w:rPr>
            <w:rStyle w:val="Lienhypertexte"/>
          </w:rPr>
          <w:t>Figure 9</w:t>
        </w:r>
      </w:hyperlink>
      <w:r>
        <w:t>).</w:t>
      </w:r>
    </w:p>
    <w:tbl>
      <w:tblPr>
        <w:tblStyle w:val="Table"/>
        <w:tblW w:w="5000" w:type="pct"/>
        <w:tblLayout w:type="fixed"/>
        <w:tblLook w:val="0000" w:firstRow="0" w:lastRow="0" w:firstColumn="0" w:lastColumn="0" w:noHBand="0" w:noVBand="0"/>
      </w:tblPr>
      <w:tblGrid>
        <w:gridCol w:w="9406"/>
      </w:tblGrid>
      <w:tr w:rsidR="006F4A33" w14:paraId="10DE2EC1" w14:textId="77777777">
        <w:tc>
          <w:tcPr>
            <w:tcW w:w="7920" w:type="dxa"/>
          </w:tcPr>
          <w:p w14:paraId="2AC02857" w14:textId="77777777" w:rsidR="006F4A33" w:rsidRDefault="0047133D">
            <w:pPr>
              <w:pStyle w:val="Compact"/>
              <w:jc w:val="center"/>
            </w:pPr>
            <w:bookmarkStart w:id="190" w:name="fig-Validation"/>
            <w:bookmarkStart w:id="191" w:name="cell-fig-Validation"/>
            <w:r>
              <w:rPr>
                <w:noProof/>
                <w:lang w:val="fr-FR" w:eastAsia="fr-FR"/>
              </w:rPr>
              <w:lastRenderedPageBreak/>
              <w:drawing>
                <wp:inline distT="0" distB="0" distL="0" distR="0" wp14:anchorId="4D0A73E1" wp14:editId="250C5DAD">
                  <wp:extent cx="4339577" cy="3003146"/>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ures/Low_res/Validation/ConfusionMatrixGlobal.png"/>
                          <pic:cNvPicPr>
                            <a:picLocks noChangeAspect="1" noChangeArrowheads="1"/>
                          </pic:cNvPicPr>
                        </pic:nvPicPr>
                        <pic:blipFill>
                          <a:blip r:embed="rId17"/>
                          <a:stretch>
                            <a:fillRect/>
                          </a:stretch>
                        </pic:blipFill>
                        <pic:spPr bwMode="auto">
                          <a:xfrm>
                            <a:off x="0" y="0"/>
                            <a:ext cx="4339577" cy="3003146"/>
                          </a:xfrm>
                          <a:prstGeom prst="rect">
                            <a:avLst/>
                          </a:prstGeom>
                          <a:noFill/>
                          <a:ln w="9525">
                            <a:noFill/>
                            <a:headEnd/>
                            <a:tailEnd/>
                          </a:ln>
                        </pic:spPr>
                      </pic:pic>
                    </a:graphicData>
                  </a:graphic>
                </wp:inline>
              </w:drawing>
            </w:r>
          </w:p>
          <w:p w14:paraId="28D8666D" w14:textId="77777777" w:rsidR="006F4A33" w:rsidRDefault="0047133D">
            <w:pPr>
              <w:pStyle w:val="ImageCaption"/>
              <w:spacing w:before="200"/>
            </w:pPr>
            <w:r>
              <w:t>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190"/>
      </w:tr>
    </w:tbl>
    <w:bookmarkEnd w:id="191"/>
    <w:p w14:paraId="36B45CB5" w14:textId="77777777" w:rsidR="006F4A33" w:rsidRDefault="0047133D">
      <w:pPr>
        <w:pStyle w:val="Corpsdetexte"/>
      </w:pPr>
      <w:r>
        <w:t>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p w14:paraId="4055673E" w14:textId="77777777" w:rsidR="006F4A33" w:rsidRDefault="0047133D">
      <w:pPr>
        <w:pStyle w:val="Titre2"/>
      </w:pPr>
      <w:bookmarkStart w:id="192" w:name="variable-importance-1"/>
      <w:bookmarkEnd w:id="189"/>
      <w:r>
        <w:t>3.4 Variable importance</w:t>
      </w:r>
    </w:p>
    <w:p w14:paraId="2766870C" w14:textId="77777777" w:rsidR="006F4A33" w:rsidRDefault="0047133D">
      <w:pPr>
        <w:pStyle w:val="FirstParagraph"/>
      </w:pPr>
      <w:r>
        <w:t>The computation of the variable importance made it possible to identify which bands were the most useful for class prediction (</w:t>
      </w:r>
      <w:hyperlink w:anchor="fig-VIP">
        <w:r>
          <w:rPr>
            <w:rStyle w:val="Lienhypertexte"/>
          </w:rPr>
          <w:t>Figure 10</w:t>
        </w:r>
      </w:hyperlink>
      <w:r>
        <w:t>).</w:t>
      </w:r>
    </w:p>
    <w:tbl>
      <w:tblPr>
        <w:tblStyle w:val="Table"/>
        <w:tblW w:w="5000" w:type="pct"/>
        <w:tblLayout w:type="fixed"/>
        <w:tblLook w:val="0000" w:firstRow="0" w:lastRow="0" w:firstColumn="0" w:lastColumn="0" w:noHBand="0" w:noVBand="0"/>
      </w:tblPr>
      <w:tblGrid>
        <w:gridCol w:w="9406"/>
      </w:tblGrid>
      <w:tr w:rsidR="006F4A33" w14:paraId="52BEE9E9" w14:textId="77777777">
        <w:tc>
          <w:tcPr>
            <w:tcW w:w="7920" w:type="dxa"/>
          </w:tcPr>
          <w:p w14:paraId="2357A2D0" w14:textId="77777777" w:rsidR="006F4A33" w:rsidRDefault="0047133D">
            <w:pPr>
              <w:pStyle w:val="Compact"/>
              <w:jc w:val="center"/>
            </w:pPr>
            <w:bookmarkStart w:id="193" w:name="fig-VIP"/>
            <w:bookmarkStart w:id="194" w:name="cell-fig-VIP"/>
            <w:r>
              <w:rPr>
                <w:noProof/>
                <w:lang w:val="fr-FR" w:eastAsia="fr-FR"/>
              </w:rPr>
              <w:lastRenderedPageBreak/>
              <w:drawing>
                <wp:inline distT="0" distB="0" distL="0" distR="0" wp14:anchorId="66726EA4" wp14:editId="4F0B7DA4">
                  <wp:extent cx="4721851" cy="3452701"/>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Figures/Low_res/VIP/Fig_VIP.png"/>
                          <pic:cNvPicPr>
                            <a:picLocks noChangeAspect="1" noChangeArrowheads="1"/>
                          </pic:cNvPicPr>
                        </pic:nvPicPr>
                        <pic:blipFill>
                          <a:blip r:embed="rId18"/>
                          <a:stretch>
                            <a:fillRect/>
                          </a:stretch>
                        </pic:blipFill>
                        <pic:spPr bwMode="auto">
                          <a:xfrm>
                            <a:off x="0" y="0"/>
                            <a:ext cx="4721851" cy="3452701"/>
                          </a:xfrm>
                          <a:prstGeom prst="rect">
                            <a:avLst/>
                          </a:prstGeom>
                          <a:noFill/>
                          <a:ln w="9525">
                            <a:noFill/>
                            <a:headEnd/>
                            <a:tailEnd/>
                          </a:ln>
                        </pic:spPr>
                      </pic:pic>
                    </a:graphicData>
                  </a:graphic>
                </wp:inline>
              </w:drawing>
            </w:r>
          </w:p>
          <w:p w14:paraId="740DDC07" w14:textId="77777777" w:rsidR="006F4A33" w:rsidRDefault="0047133D">
            <w:pPr>
              <w:pStyle w:val="ImageCaption"/>
              <w:spacing w:before="200"/>
            </w:pPr>
            <w:r>
              <w:t>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tc>
        <w:bookmarkEnd w:id="193"/>
      </w:tr>
    </w:tbl>
    <w:bookmarkEnd w:id="194"/>
    <w:p w14:paraId="012062BF" w14:textId="77777777" w:rsidR="006F4A33" w:rsidRDefault="0047133D">
      <w:pPr>
        <w:pStyle w:val="Corpsdetexte"/>
      </w:pPr>
      <w:r>
        <w:t>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5278D75B" w14:textId="5D88CC4A" w:rsidR="006F4A33" w:rsidRDefault="0047133D">
      <w:pPr>
        <w:pStyle w:val="Titre2"/>
      </w:pPr>
      <w:bookmarkStart w:id="195" w:name="Xcf81fd88fca8b2950efc6312df8973a274d7c61"/>
      <w:bookmarkEnd w:id="192"/>
      <w:r>
        <w:t xml:space="preserve">3.5 Effect of </w:t>
      </w:r>
      <w:del w:id="196" w:author="pierre gernez" w:date="2024-10-03T12:08:00Z">
        <w:r w:rsidDel="00B4791E">
          <w:delText xml:space="preserve">the </w:delText>
        </w:r>
      </w:del>
      <w:r>
        <w:t xml:space="preserve">spatial resolution on </w:t>
      </w:r>
      <w:del w:id="197" w:author="pierre gernez" w:date="2024-10-03T12:09:00Z">
        <w:r w:rsidDel="00B4791E">
          <w:delText>the prediction</w:delText>
        </w:r>
      </w:del>
      <w:ins w:id="198" w:author="pierre gernez" w:date="2024-10-03T12:09:00Z">
        <w:r w:rsidR="00B4791E">
          <w:t>classification</w:t>
        </w:r>
      </w:ins>
    </w:p>
    <w:p w14:paraId="00EAB114" w14:textId="4D48B323" w:rsidR="006F4A33" w:rsidRDefault="0047133D">
      <w:pPr>
        <w:pStyle w:val="FirstParagraph"/>
      </w:pPr>
      <w:hyperlink w:anchor="fig-pixelsize">
        <w:r>
          <w:rPr>
            <w:rStyle w:val="Lienhypertexte"/>
          </w:rPr>
          <w:t>Figure 11</w:t>
        </w:r>
      </w:hyperlink>
      <w:r>
        <w:t xml:space="preserve"> illustrates the relationship between predicted area loss for various vegetation types and map resolution. At a fine resolution of 1m, changes in the retrieved area for each vegetation type are minimal. Green algae shows the highest loss rate, with 1.2% area lost compared to the </w:t>
      </w:r>
      <w:del w:id="199" w:author="pierre gernez" w:date="2024-10-03T12:09:00Z">
        <w:r w:rsidDel="00B4791E">
          <w:delText xml:space="preserve">raw </w:delText>
        </w:r>
      </w:del>
      <w:ins w:id="200" w:author="pierre gernez" w:date="2024-10-03T12:09:00Z">
        <w:r w:rsidR="00B4791E">
          <w:t>native</w:t>
        </w:r>
        <w:r w:rsidR="00B4791E">
          <w:t xml:space="preserve"> </w:t>
        </w:r>
      </w:ins>
      <w:r>
        <w:t xml:space="preserve">resolution (8cm). As the resolution coarsens to 10m, area loss becomes significant, with green algae again experiencing the greatest reduction (12% compared to 8cm) and seagrass showing the smallest loss (1.3%). At a resolution of 30m, all green algae have been lost (100% compared to 8cm), while </w:t>
      </w:r>
      <w:r>
        <w:lastRenderedPageBreak/>
        <w:t>seagrass experiences a relatively small reduction of 11%. Brown algae and red algae show moderate declines, with losses at 30m resolution reaching approximately 37% and 59%, respectively.</w:t>
      </w:r>
    </w:p>
    <w:tbl>
      <w:tblPr>
        <w:tblStyle w:val="Table"/>
        <w:tblW w:w="5000" w:type="pct"/>
        <w:tblLayout w:type="fixed"/>
        <w:tblLook w:val="0000" w:firstRow="0" w:lastRow="0" w:firstColumn="0" w:lastColumn="0" w:noHBand="0" w:noVBand="0"/>
      </w:tblPr>
      <w:tblGrid>
        <w:gridCol w:w="9406"/>
      </w:tblGrid>
      <w:tr w:rsidR="006F4A33" w14:paraId="583E7BF5" w14:textId="77777777">
        <w:tc>
          <w:tcPr>
            <w:tcW w:w="7920" w:type="dxa"/>
          </w:tcPr>
          <w:p w14:paraId="4698043D" w14:textId="77777777" w:rsidR="006F4A33" w:rsidRDefault="0047133D">
            <w:pPr>
              <w:pStyle w:val="Compact"/>
              <w:jc w:val="center"/>
            </w:pPr>
            <w:bookmarkStart w:id="201" w:name="fig-pixelsize"/>
            <w:bookmarkStart w:id="202" w:name="cell-fig-pixelsize"/>
            <w:r>
              <w:rPr>
                <w:noProof/>
                <w:lang w:val="fr-FR" w:eastAsia="fr-FR"/>
              </w:rPr>
              <w:drawing>
                <wp:inline distT="0" distB="0" distL="0" distR="0" wp14:anchorId="06DFE448" wp14:editId="5645609E">
                  <wp:extent cx="4800600" cy="3255812"/>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Figures/High_res/resolution_plot.png"/>
                          <pic:cNvPicPr>
                            <a:picLocks noChangeAspect="1" noChangeArrowheads="1"/>
                          </pic:cNvPicPr>
                        </pic:nvPicPr>
                        <pic:blipFill>
                          <a:blip r:embed="rId19"/>
                          <a:stretch>
                            <a:fillRect/>
                          </a:stretch>
                        </pic:blipFill>
                        <pic:spPr bwMode="auto">
                          <a:xfrm>
                            <a:off x="0" y="0"/>
                            <a:ext cx="4800600" cy="3255812"/>
                          </a:xfrm>
                          <a:prstGeom prst="rect">
                            <a:avLst/>
                          </a:prstGeom>
                          <a:noFill/>
                          <a:ln w="9525">
                            <a:noFill/>
                            <a:headEnd/>
                            <a:tailEnd/>
                          </a:ln>
                        </pic:spPr>
                      </pic:pic>
                    </a:graphicData>
                  </a:graphic>
                </wp:inline>
              </w:drawing>
            </w:r>
          </w:p>
          <w:p w14:paraId="50E765F0" w14:textId="77777777" w:rsidR="006F4A33" w:rsidRDefault="0047133D">
            <w:pPr>
              <w:pStyle w:val="ImageCaption"/>
              <w:spacing w:before="200"/>
            </w:pPr>
            <w:r>
              <w:t>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tc>
        <w:bookmarkEnd w:id="201"/>
      </w:tr>
    </w:tbl>
    <w:bookmarkEnd w:id="202"/>
    <w:p w14:paraId="702642B0" w14:textId="77777777" w:rsidR="006F4A33" w:rsidRDefault="0047133D">
      <w:pPr>
        <w:pStyle w:val="Corpsdetexte"/>
      </w:pPr>
      <w:r>
        <w:t>The Generalized Linear Model (GLM) analysis showed a significant effect of pixel resolution on the mapped vegetation area, indicating a positive relationship between resolution and area loss (</w:t>
      </w:r>
      <m:oMath>
        <m:r>
          <w:rPr>
            <w:rFonts w:ascii="Cambria Math" w:hAnsi="Cambria Math"/>
          </w:rPr>
          <m:t>β</m:t>
        </m:r>
        <m:r>
          <m:rPr>
            <m:sty m:val="p"/>
          </m:rPr>
          <w:rPr>
            <w:rFonts w:ascii="Cambria Math" w:hAnsi="Cambria Math"/>
          </w:rPr>
          <m:t>=</m:t>
        </m:r>
        <m:r>
          <w:rPr>
            <w:rFonts w:ascii="Cambria Math" w:hAnsi="Cambria Math"/>
          </w:rPr>
          <m:t>0.067</m:t>
        </m:r>
        <m:r>
          <m:rPr>
            <m:sty m:val="p"/>
          </m:rPr>
          <w:rPr>
            <w:rFonts w:ascii="Cambria Math" w:hAnsi="Cambria Math"/>
          </w:rPr>
          <m:t>,</m:t>
        </m:r>
        <m:r>
          <w:rPr>
            <w:rFonts w:ascii="Cambria Math" w:hAnsi="Cambria Math"/>
          </w:rPr>
          <m:t>p</m:t>
        </m:r>
        <m:r>
          <m:rPr>
            <m:sty m:val="p"/>
          </m:rPr>
          <w:rPr>
            <w:rFonts w:ascii="Cambria Math" w:hAnsi="Cambria Math"/>
          </w:rPr>
          <m:t>&lt;</m:t>
        </m:r>
        <m:r>
          <w:rPr>
            <w:rFonts w:ascii="Cambria Math" w:hAnsi="Cambria Math"/>
          </w:rPr>
          <m:t>0.001</m:t>
        </m:r>
      </m:oMath>
      <w:r>
        <w:t>). This suggests that as pixel resolution increases, the mapped area of each vegetation type decreases.</w:t>
      </w:r>
    </w:p>
    <w:p w14:paraId="06D94E3B" w14:textId="77777777" w:rsidR="006F4A33" w:rsidRDefault="0047133D">
      <w:pPr>
        <w:pStyle w:val="Titre2"/>
      </w:pPr>
      <w:bookmarkStart w:id="203" w:name="X7d8c98344fb9b0b2820ed333ea1419091199e0e"/>
      <w:bookmarkEnd w:id="195"/>
      <w:r>
        <w:t>3.6 Effect of the percent cover on the prediction</w:t>
      </w:r>
    </w:p>
    <w:p w14:paraId="599ADD50" w14:textId="280799DB" w:rsidR="006F4A33" w:rsidRDefault="0047133D">
      <w:pPr>
        <w:pStyle w:val="FirstParagraph"/>
      </w:pPr>
      <w:r>
        <w:t xml:space="preserve">Using the very high resolution low altitude flight (8 mm pixels), we determined the minimal percent cover required to correctly classify a given class within the corresponding high altitude flight (8cm pixel </w:t>
      </w:r>
      <w:proofErr w:type="gramStart"/>
      <w:r>
        <w:t>resolution ;</w:t>
      </w:r>
      <w:proofErr w:type="gramEnd"/>
      <w:r>
        <w:t xml:space="preserve"> </w:t>
      </w:r>
      <w:hyperlink w:anchor="fig-upscaling">
        <w:r>
          <w:rPr>
            <w:rStyle w:val="Lienhypertexte"/>
          </w:rPr>
          <w:t>Figure 12</w:t>
        </w:r>
      </w:hyperlink>
      <w:r>
        <w:t>).</w:t>
      </w:r>
    </w:p>
    <w:tbl>
      <w:tblPr>
        <w:tblStyle w:val="Table"/>
        <w:tblW w:w="5000" w:type="pct"/>
        <w:tblLayout w:type="fixed"/>
        <w:tblLook w:val="0000" w:firstRow="0" w:lastRow="0" w:firstColumn="0" w:lastColumn="0" w:noHBand="0" w:noVBand="0"/>
      </w:tblPr>
      <w:tblGrid>
        <w:gridCol w:w="9406"/>
      </w:tblGrid>
      <w:tr w:rsidR="006F4A33" w14:paraId="43A59E6B" w14:textId="77777777">
        <w:tc>
          <w:tcPr>
            <w:tcW w:w="7920" w:type="dxa"/>
          </w:tcPr>
          <w:p w14:paraId="25292287" w14:textId="77777777" w:rsidR="006F4A33" w:rsidRDefault="0047133D">
            <w:pPr>
              <w:pStyle w:val="Compact"/>
              <w:jc w:val="center"/>
            </w:pPr>
            <w:bookmarkStart w:id="204" w:name="fig-upscaling"/>
            <w:bookmarkStart w:id="205" w:name="cell-fig-upscaling"/>
            <w:r>
              <w:rPr>
                <w:noProof/>
                <w:lang w:val="fr-FR" w:eastAsia="fr-FR"/>
              </w:rPr>
              <w:lastRenderedPageBreak/>
              <w:drawing>
                <wp:inline distT="0" distB="0" distL="0" distR="0" wp14:anchorId="3E986BA9" wp14:editId="7866F933">
                  <wp:extent cx="4800600" cy="6443062"/>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Figures/Low_res/Upscaling/density_vs_Proportion.png"/>
                          <pic:cNvPicPr>
                            <a:picLocks noChangeAspect="1" noChangeArrowheads="1"/>
                          </pic:cNvPicPr>
                        </pic:nvPicPr>
                        <pic:blipFill>
                          <a:blip r:embed="rId20"/>
                          <a:stretch>
                            <a:fillRect/>
                          </a:stretch>
                        </pic:blipFill>
                        <pic:spPr bwMode="auto">
                          <a:xfrm>
                            <a:off x="0" y="0"/>
                            <a:ext cx="4800600" cy="6443062"/>
                          </a:xfrm>
                          <a:prstGeom prst="rect">
                            <a:avLst/>
                          </a:prstGeom>
                          <a:noFill/>
                          <a:ln w="9525">
                            <a:noFill/>
                            <a:headEnd/>
                            <a:tailEnd/>
                          </a:ln>
                        </pic:spPr>
                      </pic:pic>
                    </a:graphicData>
                  </a:graphic>
                </wp:inline>
              </w:drawing>
            </w:r>
          </w:p>
          <w:p w14:paraId="361E4E10" w14:textId="77777777" w:rsidR="006F4A33" w:rsidRDefault="0047133D">
            <w:pPr>
              <w:pStyle w:val="ImageCaption"/>
              <w:spacing w:before="200"/>
            </w:pPr>
            <w:r>
              <w:t>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tc>
        <w:bookmarkEnd w:id="204"/>
      </w:tr>
    </w:tbl>
    <w:bookmarkEnd w:id="205"/>
    <w:p w14:paraId="43BB4A35" w14:textId="02E6EC95" w:rsidR="006F4A33" w:rsidRDefault="0047133D">
      <w:pPr>
        <w:pStyle w:val="Corpsdetexte"/>
      </w:pPr>
      <w:r>
        <w:t xml:space="preserve">A percent cover of at least 80% was sufficient to have all </w:t>
      </w:r>
      <w:del w:id="206" w:author="pierre gernez" w:date="2024-10-03T12:14:00Z">
        <w:r w:rsidDel="00404002">
          <w:delText xml:space="preserve">the </w:delText>
        </w:r>
      </w:del>
      <w:ins w:id="207" w:author="pierre gernez" w:date="2024-10-03T12:14:00Z">
        <w:r w:rsidR="00404002">
          <w:t>8cm-</w:t>
        </w:r>
      </w:ins>
      <w:r>
        <w:t xml:space="preserve">pixels </w:t>
      </w:r>
      <w:del w:id="208" w:author="pierre gernez" w:date="2024-10-03T12:14:00Z">
        <w:r w:rsidDel="00404002">
          <w:delText xml:space="preserve">of high altitude flights </w:delText>
        </w:r>
      </w:del>
      <w:r>
        <w:t xml:space="preserve">correctly classified, with the exception of Magnoliopsida that required a higher cover (&gt;90 %) to be </w:t>
      </w:r>
      <w:del w:id="209" w:author="pierre gernez" w:date="2024-10-03T12:14:00Z">
        <w:r w:rsidDel="00404002">
          <w:delText xml:space="preserve">well </w:delText>
        </w:r>
      </w:del>
      <w:ins w:id="210" w:author="pierre gernez" w:date="2024-10-03T12:14:00Z">
        <w:r w:rsidR="00404002">
          <w:t>accurately</w:t>
        </w:r>
        <w:r w:rsidR="00404002">
          <w:t xml:space="preserve"> </w:t>
        </w:r>
      </w:ins>
      <w:r>
        <w:t xml:space="preserve">classified. Concerning the probability of each class, there is a linear </w:t>
      </w:r>
      <w:r>
        <w:lastRenderedPageBreak/>
        <w:t xml:space="preserve">relationship between the percent cover and the confidence of the model to predict the class. To predict Chlorophyceae with a model likelihood of 0.85, a cover of 93 % was needed, 90 % for Magnoliopsida, 92 % for Rhodophyceae and 97 % for Bacillariophyceae. When the vegetation cover of a given class was 100 %, </w:t>
      </w:r>
      <w:commentRangeStart w:id="211"/>
      <w:r>
        <w:t>coarser high-flight pixels</w:t>
      </w:r>
      <w:commentRangeEnd w:id="211"/>
      <w:r w:rsidR="00404002">
        <w:rPr>
          <w:rStyle w:val="Marquedecommentaire"/>
        </w:rPr>
        <w:commentReference w:id="211"/>
      </w:r>
      <w:r>
        <w:t xml:space="preserve"> were </w:t>
      </w:r>
      <w:del w:id="212" w:author="pierre gernez" w:date="2024-10-03T12:16:00Z">
        <w:r w:rsidDel="00404002">
          <w:delText xml:space="preserve">well </w:delText>
        </w:r>
      </w:del>
      <w:ins w:id="213" w:author="pierre gernez" w:date="2024-10-03T12:16:00Z">
        <w:r w:rsidR="00404002">
          <w:t>correctly</w:t>
        </w:r>
        <w:r w:rsidR="00404002">
          <w:t xml:space="preserve"> </w:t>
        </w:r>
      </w:ins>
      <w:r>
        <w:t xml:space="preserve">classified for all the classes except for Bare Sediment, which was only </w:t>
      </w:r>
      <w:ins w:id="214" w:author="pierre gernez" w:date="2024-10-03T12:16:00Z">
        <w:r w:rsidR="00404002">
          <w:t>correctly</w:t>
        </w:r>
      </w:ins>
      <w:del w:id="215" w:author="pierre gernez" w:date="2024-10-03T12:16:00Z">
        <w:r w:rsidDel="00404002">
          <w:delText>well</w:delText>
        </w:r>
      </w:del>
      <w:r>
        <w:t xml:space="preserve"> classified 80% of the time. This phenomenon may be attributed to the time gap between the two flights, allowing for microphytobenthos migration to the surface during low tide, consequently altering the model’s classification from bare sediment to Bacillariophyceae.</w:t>
      </w:r>
    </w:p>
    <w:p w14:paraId="031ABD35" w14:textId="77777777" w:rsidR="006F4A33" w:rsidRDefault="0047133D">
      <w:pPr>
        <w:pStyle w:val="Titre1"/>
      </w:pPr>
      <w:bookmarkStart w:id="216" w:name="discussion"/>
      <w:bookmarkEnd w:id="167"/>
      <w:bookmarkEnd w:id="203"/>
      <w:r>
        <w:t>4. Discussion</w:t>
      </w:r>
    </w:p>
    <w:p w14:paraId="33D94796" w14:textId="77777777" w:rsidR="006F4A33" w:rsidRDefault="0047133D">
      <w:pPr>
        <w:pStyle w:val="Titre2"/>
      </w:pPr>
      <w:bookmarkStart w:id="217" w:name="vegetation-discrimination"/>
      <w:r>
        <w:t>4.1 Vegetation Discrimination</w:t>
      </w:r>
    </w:p>
    <w:p w14:paraId="319C1B37" w14:textId="26623965" w:rsidR="006F4A33" w:rsidRDefault="0047133D">
      <w:pPr>
        <w:pStyle w:val="FirstParagraph"/>
      </w:pPr>
      <w:r>
        <w:t xml:space="preserve">The primary objective of this study was to develop a method for the accurate classification of </w:t>
      </w:r>
      <w:commentRangeStart w:id="218"/>
      <w:ins w:id="219" w:author="pierre gernez" w:date="2024-10-03T12:17:00Z">
        <w:r w:rsidR="00404002">
          <w:t>emerged</w:t>
        </w:r>
        <w:commentRangeEnd w:id="218"/>
        <w:r w:rsidR="00404002">
          <w:rPr>
            <w:rStyle w:val="Marquedecommentaire"/>
          </w:rPr>
          <w:commentReference w:id="218"/>
        </w:r>
        <w:r w:rsidR="00404002">
          <w:t xml:space="preserve"> </w:t>
        </w:r>
      </w:ins>
      <w:r>
        <w:t xml:space="preserve">macrophytes </w:t>
      </w:r>
      <w:ins w:id="220" w:author="pierre gernez" w:date="2024-10-03T12:17:00Z">
        <w:r w:rsidR="00404002">
          <w:t xml:space="preserve">observed </w:t>
        </w:r>
      </w:ins>
      <w:del w:id="221" w:author="pierre gernez" w:date="2024-10-03T12:17:00Z">
        <w:r w:rsidDel="00404002">
          <w:delText xml:space="preserve">at </w:delText>
        </w:r>
      </w:del>
      <w:ins w:id="222" w:author="pierre gernez" w:date="2024-10-03T12:17:00Z">
        <w:r w:rsidR="00404002">
          <w:t>during</w:t>
        </w:r>
        <w:r w:rsidR="00404002">
          <w:t xml:space="preserve"> </w:t>
        </w:r>
      </w:ins>
      <w:r>
        <w:t xml:space="preserve">low tide on tidal flats, specifically focusing on distinguishing between Chlorophyceae (green macroalgae) and marine Magnoliopsida (seagrasses) using a multispectral resolution. The discrimination </w:t>
      </w:r>
      <w:del w:id="223" w:author="pierre gernez" w:date="2024-10-03T12:22:00Z">
        <w:r w:rsidDel="00583DAA">
          <w:delText xml:space="preserve">of </w:delText>
        </w:r>
      </w:del>
      <w:ins w:id="224" w:author="pierre gernez" w:date="2024-10-03T12:22:00Z">
        <w:r w:rsidR="00583DAA">
          <w:t>between</w:t>
        </w:r>
        <w:r w:rsidR="00583DAA">
          <w:t xml:space="preserve"> </w:t>
        </w:r>
      </w:ins>
      <w:r>
        <w:t xml:space="preserve">seagrasses </w:t>
      </w:r>
      <w:del w:id="225" w:author="pierre gernez" w:date="2024-10-03T12:22:00Z">
        <w:r w:rsidDel="00583DAA">
          <w:delText xml:space="preserve">from </w:delText>
        </w:r>
      </w:del>
      <w:ins w:id="226" w:author="pierre gernez" w:date="2024-10-03T12:22:00Z">
        <w:r w:rsidR="00583DAA">
          <w:t>and</w:t>
        </w:r>
        <w:r w:rsidR="00583DAA">
          <w:t xml:space="preserve"> </w:t>
        </w:r>
      </w:ins>
      <w:r>
        <w:t xml:space="preserve">green macroalgae </w:t>
      </w:r>
      <w:del w:id="227" w:author="pierre gernez" w:date="2024-10-03T12:22:00Z">
        <w:r w:rsidDel="00583DAA">
          <w:delText>presents is spectrally</w:delText>
        </w:r>
      </w:del>
      <w:ins w:id="228" w:author="pierre gernez" w:date="2024-10-03T12:22:00Z">
        <w:r w:rsidR="00583DAA">
          <w:t>is</w:t>
        </w:r>
      </w:ins>
      <w:r>
        <w:t xml:space="preserve"> challenging </w:t>
      </w:r>
      <w:ins w:id="229" w:author="pierre gernez" w:date="2024-10-03T12:22:00Z">
        <w:r w:rsidR="00583DAA">
          <w:t xml:space="preserve">due to their optical similarity in the visible range </w:t>
        </w:r>
      </w:ins>
      <w:r>
        <w:t>(</w:t>
      </w:r>
      <w:proofErr w:type="spellStart"/>
      <w:r>
        <w:t>Bannari</w:t>
      </w:r>
      <w:proofErr w:type="spellEnd"/>
      <w:r>
        <w:t xml:space="preserve"> et al., 2022; Oiry and Barillé, 2021; Veettil et al., 2020).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Figure 13</w:t>
        </w:r>
      </w:hyperlink>
      <w:r>
        <w:t>).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w:t>
      </w:r>
      <w:ins w:id="230" w:author="pierre gernez" w:date="2024-10-03T12:23:00Z">
        <w:r w:rsidR="00583DAA">
          <w:t xml:space="preserve"> (from 8 to 80 mm)</w:t>
        </w:r>
      </w:ins>
      <w:r>
        <w:t xml:space="preserve">. In this study the risk of spectral confusion was avoided with a machine-learning approach exploiting a neural networks classifier. Our drone flights and a recent study based on </w:t>
      </w:r>
      <w:r>
        <w:rPr>
          <w:i/>
          <w:iCs/>
        </w:rPr>
        <w:t>in situ</w:t>
      </w:r>
      <w:r>
        <w:t xml:space="preserve"> radiometry, suggested that a sensor with at least eight spectral bands ranging from 500 to 850 nm</w:t>
      </w:r>
      <w:ins w:id="231" w:author="pierre gernez" w:date="2024-10-03T12:23:00Z">
        <w:r w:rsidR="00583DAA">
          <w:t>,</w:t>
        </w:r>
      </w:ins>
      <w:r>
        <w:t xml:space="preserve"> and including a green band at 530 nm and a RedEdge band at 730 nm</w:t>
      </w:r>
      <w:ins w:id="232" w:author="pierre gernez" w:date="2024-10-03T12:23:00Z">
        <w:r w:rsidR="00583DAA">
          <w:t>,</w:t>
        </w:r>
      </w:ins>
      <w:r>
        <w:t xml:space="preserve">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406"/>
      </w:tblGrid>
      <w:tr w:rsidR="006F4A33" w14:paraId="1ECF018B" w14:textId="77777777">
        <w:tc>
          <w:tcPr>
            <w:tcW w:w="7920" w:type="dxa"/>
          </w:tcPr>
          <w:p w14:paraId="4CCCCFAB" w14:textId="77777777" w:rsidR="006F4A33" w:rsidRDefault="0047133D">
            <w:pPr>
              <w:pStyle w:val="Compact"/>
              <w:jc w:val="center"/>
            </w:pPr>
            <w:bookmarkStart w:id="233" w:name="fig-Pigm"/>
            <w:bookmarkStart w:id="234" w:name="cell-fig-Pigm"/>
            <w:r>
              <w:rPr>
                <w:noProof/>
                <w:lang w:val="fr-FR" w:eastAsia="fr-FR"/>
              </w:rPr>
              <w:lastRenderedPageBreak/>
              <w:drawing>
                <wp:inline distT="0" distB="0" distL="0" distR="0" wp14:anchorId="21730C52" wp14:editId="55AC63C1">
                  <wp:extent cx="5334000" cy="2473274"/>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Figures/Low_res/Disc_Pigment_Table.png"/>
                          <pic:cNvPicPr>
                            <a:picLocks noChangeAspect="1" noChangeArrowheads="1"/>
                          </pic:cNvPicPr>
                        </pic:nvPicPr>
                        <pic:blipFill>
                          <a:blip r:embed="rId21"/>
                          <a:stretch>
                            <a:fillRect/>
                          </a:stretch>
                        </pic:blipFill>
                        <pic:spPr bwMode="auto">
                          <a:xfrm>
                            <a:off x="0" y="0"/>
                            <a:ext cx="5334000" cy="2473274"/>
                          </a:xfrm>
                          <a:prstGeom prst="rect">
                            <a:avLst/>
                          </a:prstGeom>
                          <a:noFill/>
                          <a:ln w="9525">
                            <a:noFill/>
                            <a:headEnd/>
                            <a:tailEnd/>
                          </a:ln>
                        </pic:spPr>
                      </pic:pic>
                    </a:graphicData>
                  </a:graphic>
                </wp:inline>
              </w:drawing>
            </w:r>
          </w:p>
          <w:p w14:paraId="68479FEC" w14:textId="77777777" w:rsidR="006F4A33" w:rsidRDefault="0047133D">
            <w:pPr>
              <w:pStyle w:val="ImageCaption"/>
              <w:spacing w:before="200"/>
            </w:pPr>
            <w:r>
              <w:t>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tc>
        <w:bookmarkEnd w:id="233"/>
      </w:tr>
      <w:tr w:rsidR="006F4A33" w14:paraId="41DD1B54" w14:textId="77777777">
        <w:tc>
          <w:tcPr>
            <w:tcW w:w="7920" w:type="dxa"/>
          </w:tcPr>
          <w:p w14:paraId="067AFF0D" w14:textId="77777777" w:rsidR="006F4A33" w:rsidRDefault="0047133D">
            <w:pPr>
              <w:pStyle w:val="Compact"/>
              <w:jc w:val="center"/>
            </w:pPr>
            <w:bookmarkStart w:id="235" w:name="fig-ValidationGreen"/>
            <w:bookmarkStart w:id="236" w:name="cell-fig-ValidationGreen"/>
            <w:bookmarkEnd w:id="234"/>
            <w:r>
              <w:rPr>
                <w:noProof/>
                <w:lang w:val="fr-FR" w:eastAsia="fr-FR"/>
              </w:rPr>
              <w:drawing>
                <wp:inline distT="0" distB="0" distL="0" distR="0" wp14:anchorId="517BC545" wp14:editId="144BBFF6">
                  <wp:extent cx="2709559" cy="1932778"/>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igures/Low_res/Validation/ConfusionMatrixGreen.png"/>
                          <pic:cNvPicPr>
                            <a:picLocks noChangeAspect="1" noChangeArrowheads="1"/>
                          </pic:cNvPicPr>
                        </pic:nvPicPr>
                        <pic:blipFill>
                          <a:blip r:embed="rId22"/>
                          <a:stretch>
                            <a:fillRect/>
                          </a:stretch>
                        </pic:blipFill>
                        <pic:spPr bwMode="auto">
                          <a:xfrm>
                            <a:off x="0" y="0"/>
                            <a:ext cx="2709559" cy="1932778"/>
                          </a:xfrm>
                          <a:prstGeom prst="rect">
                            <a:avLst/>
                          </a:prstGeom>
                          <a:noFill/>
                          <a:ln w="9525">
                            <a:noFill/>
                            <a:headEnd/>
                            <a:tailEnd/>
                          </a:ln>
                        </pic:spPr>
                      </pic:pic>
                    </a:graphicData>
                  </a:graphic>
                </wp:inline>
              </w:drawing>
            </w:r>
          </w:p>
          <w:p w14:paraId="37974920" w14:textId="77777777" w:rsidR="006F4A33" w:rsidRDefault="0047133D">
            <w:pPr>
              <w:pStyle w:val="ImageCaption"/>
              <w:spacing w:before="200"/>
            </w:pPr>
            <w:r>
              <w:t xml:space="preserve">Figure 14: Sample of </w:t>
            </w:r>
            <w:hyperlink w:anchor="fig-Validation">
              <w:r>
                <w:rPr>
                  <w:rStyle w:val="Lienhypertexte"/>
                </w:rPr>
                <w:t>Figure 9</w:t>
              </w:r>
            </w:hyperlink>
            <w:r>
              <w:t xml:space="preserve"> focusing on green macrophytes. The labels inside the matrix indicate the number of pixels.</w:t>
            </w:r>
          </w:p>
        </w:tc>
        <w:bookmarkEnd w:id="235"/>
      </w:tr>
    </w:tbl>
    <w:bookmarkEnd w:id="236"/>
    <w:p w14:paraId="5A6E4306" w14:textId="77777777" w:rsidR="006F4A33" w:rsidRDefault="0047133D">
      <w:pPr>
        <w:pStyle w:val="Corpsdetexte"/>
      </w:pPr>
      <w:r>
        <w:t>Meeting these two criteria, the Micasense RedEdge-MX DUAL camera used in this study, enabled the classifier to achieve 97% of accuracy between these two classes (</w:t>
      </w:r>
      <w:hyperlink w:anchor="fig-ValidationGreen">
        <w:r>
          <w:rPr>
            <w:rStyle w:val="Lienhypertexte"/>
          </w:rPr>
          <w:t>Figure 14</w:t>
        </w:r>
      </w:hyperlink>
      <w:r>
        <w:t>).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Figure 2</w:t>
        </w:r>
      </w:hyperlink>
      <w:r>
        <w:t>). Such differences were previously attributed to differences in pigments concentration and/or ratios (Bargain et al., 2013), cellular structure as well as in the orientation of the plant at the sediment surface (Beach et al., 1997; Hedley et al., 2018; Kirk, 1994).</w:t>
      </w:r>
    </w:p>
    <w:p w14:paraId="530E3165" w14:textId="77777777" w:rsidR="006F4A33" w:rsidRDefault="0047133D">
      <w:pPr>
        <w:pStyle w:val="Corpsdetexte"/>
      </w:pPr>
      <w:r>
        <w:t>The variable importance analysis (</w:t>
      </w:r>
      <w:hyperlink w:anchor="fig-VIP">
        <w:r>
          <w:rPr>
            <w:rStyle w:val="Lienhypertexte"/>
          </w:rPr>
          <w:t>Figure 10</w:t>
        </w:r>
      </w:hyperlink>
      <w:r>
        <w:t xml:space="preserve">) identified that the band at 531 nm was the most important for accurately identifying Chlorophyceae. In fact, at this wavelength, Chlorophyceae exhibited the highest reflectance among all other classes, highlighting </w:t>
      </w:r>
      <w:r>
        <w:lastRenderedPageBreak/>
        <w:t>the difference in carotenoids to chlorophyll-a ratios between seagrasses and green macroalgae (Repolho et al., 2017). Concerning Phaeophyceae, the thick cell walls of these macroalgae (Charrier et al., 2021) make it more reflective in the infrared part of the spectra (Slaton et al., 2001) whereas the presence of fucoxanthin and zeaxanthin result in a low reflectance in the visible region (</w:t>
      </w:r>
      <w:hyperlink w:anchor="fig-Pigm">
        <w:r>
          <w:rPr>
            <w:rStyle w:val="Lienhypertexte"/>
          </w:rPr>
          <w:t>Figure 13</w:t>
        </w:r>
      </w:hyperlink>
      <w:r>
        <w:t xml:space="preserve"> ; </w:t>
      </w:r>
      <w:hyperlink w:anchor="fig-VIP">
        <w:r>
          <w:rPr>
            <w:rStyle w:val="Lienhypertexte"/>
          </w:rPr>
          <w:t>Figure 10</w:t>
        </w:r>
      </w:hyperlink>
      <w:r>
        <w:t>). These two key features have been identified by the Neural Network as the two principal predictors to accurately identify brown algae (</w:t>
      </w:r>
      <w:hyperlink w:anchor="fig-VIP">
        <w:r>
          <w:rPr>
            <w:rStyle w:val="Lienhypertexte"/>
          </w:rPr>
          <w:t>Figure 10</w:t>
        </w:r>
      </w:hyperlink>
      <w:r>
        <w:t>). Similarly, the presence of phycoerythrin and phycocyanin in Rhodophyceae contribute to the lowest reflectance among all classes in the spectral range from 560 to 615 nm (</w:t>
      </w:r>
      <w:hyperlink w:anchor="fig-VIP">
        <w:r>
          <w:rPr>
            <w:rStyle w:val="Lienhypertexte"/>
          </w:rPr>
          <w:t>Figure 10</w:t>
        </w:r>
      </w:hyperlink>
      <w:r>
        <w:t>). Indeed the band at 560 nm has been identified as important for identifying this class, likely due to phycoerythrin absorption at this wavelength. Regarding Bacillariophyceae, the variable importance analysis (</w:t>
      </w:r>
      <w:hyperlink w:anchor="fig-VIP">
        <w:r>
          <w:rPr>
            <w:rStyle w:val="Lienhypertexte"/>
          </w:rPr>
          <w:t>Figure 10</w:t>
        </w:r>
      </w:hyperlink>
      <w:r>
        <w:t>) indicated that 475 nm was the most important predictor for this class. Indeed, the reflectance at 475 nm was higher for Bacillariophyceae than for any other vegetation class (</w:t>
      </w:r>
      <w:hyperlink w:anchor="fig-vegetation">
        <w:r>
          <w:rPr>
            <w:rStyle w:val="Lienhypertexte"/>
          </w:rPr>
          <w:t>Figure 2</w:t>
        </w:r>
      </w:hyperlink>
      <w:r>
        <w:t>), very likely due to the low biomass (and associated concentration of blue-absorbing pigments) of these unicellular organisms compared to seagrass and macroalgae.</w:t>
      </w:r>
    </w:p>
    <w:p w14:paraId="6289BEF7" w14:textId="77777777" w:rsidR="006F4A33" w:rsidRDefault="0047133D">
      <w:pPr>
        <w:pStyle w:val="Titre2"/>
      </w:pPr>
      <w:bookmarkStart w:id="237" w:name="X56bbf18dfbac1929b10d45740eeb232309054c0"/>
      <w:bookmarkEnd w:id="217"/>
      <w:r>
        <w:t>4.2 Altitude and Temporal Effects on Vegetation Prediction Accuracy</w:t>
      </w:r>
    </w:p>
    <w:p w14:paraId="596FEA50" w14:textId="6B4A924A" w:rsidR="006F4A33" w:rsidRDefault="0047133D">
      <w:pPr>
        <w:pStyle w:val="FirstParagraph"/>
      </w:pPr>
      <w:r>
        <w:t xml:space="preserve">The ability to differentiate between various types of vegetation plays a critical role in ecological monitoring and coastal management (European-Commission, 2000). By distinguishing between seagrasses and macroalgae, our approach facilitates targeted conservation strategies, enabling more effective preservation and restoration efforts in coastal ecosystems. While comparing the reflectance at two different altitudes (12 </w:t>
      </w:r>
      <w:del w:id="238" w:author="pierre gernez" w:date="2024-10-03T12:36:00Z">
        <w:r w:rsidDel="00E44F2A">
          <w:delText xml:space="preserve">m </w:delText>
        </w:r>
      </w:del>
      <w:r>
        <w:t>and 120 m</w:t>
      </w:r>
      <w:ins w:id="239" w:author="pierre gernez" w:date="2024-10-03T12:36:00Z">
        <w:r w:rsidR="00E44F2A">
          <w:t xml:space="preserve">) and </w:t>
        </w:r>
        <w:r w:rsidR="00E44F2A">
          <w:t>spatial resolution</w:t>
        </w:r>
        <w:r w:rsidR="00E44F2A">
          <w:t>s</w:t>
        </w:r>
        <w:r w:rsidR="00E44F2A">
          <w:t xml:space="preserve"> </w:t>
        </w:r>
        <w:r w:rsidR="00E44F2A">
          <w:t>(8 mm and 80 cm)</w:t>
        </w:r>
      </w:ins>
      <w:del w:id="240" w:author="pierre gernez" w:date="2024-10-03T12:36:00Z">
        <w:r w:rsidDel="00E44F2A">
          <w:delText>)</w:delText>
        </w:r>
      </w:del>
      <w:r>
        <w:t>, a nearly one-to-one relationship was observed, with a Root Mean Square Error (RMSE) of 0.02 (</w:t>
      </w:r>
      <w:hyperlink w:anchor="fig-CompareRef">
        <w:r>
          <w:rPr>
            <w:rStyle w:val="Lienhypertexte"/>
          </w:rPr>
          <w:t>Figure 4</w:t>
        </w:r>
      </w:hyperlink>
      <w:r>
        <w:t xml:space="preserve">). </w:t>
      </w:r>
      <w:commentRangeStart w:id="241"/>
      <w:r>
        <w:t>This result indicates that the reflectance measured by remote sensing (RS) sensors is not significantly influenced by pixel size.</w:t>
      </w:r>
      <w:commentRangeEnd w:id="241"/>
      <w:r w:rsidR="00E44F2A">
        <w:rPr>
          <w:rStyle w:val="Marquedecommentaire"/>
        </w:rPr>
        <w:commentReference w:id="241"/>
      </w:r>
      <w:r>
        <w:t xml:space="preserv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Lienhypertexte"/>
          </w:rPr>
          <w:t>Equation 1</w:t>
        </w:r>
      </w:hyperlink>
      <w:r>
        <w:t>. This approach allowed us to eliminate the slight reflectance difference between the flights (</w:t>
      </w:r>
      <w:hyperlink w:anchor="fig-CompareRef">
        <w:r>
          <w:rPr>
            <w:rStyle w:val="Lienhypertexte"/>
          </w:rPr>
          <w:t>Figure 4</w:t>
        </w:r>
      </w:hyperlink>
      <w:r>
        <w:t xml:space="preserve"> 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 (Davies et al., 2024a). At some sites, they completely disappear during the winter and reach their peak above-ground biomass in the summer and early fall. Along with these seasonal changes in biomass, </w:t>
      </w:r>
      <w:r>
        <w:lastRenderedPageBreak/>
        <w:t>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Piaser et al., 2023). We found 90 % seagrass cover was necessary at an 8 cm resolution for confident prediction of its presence (</w:t>
      </w:r>
      <w:hyperlink w:anchor="fig-upscaling">
        <w:r>
          <w:rPr>
            <w:rStyle w:val="Lienhypertexte"/>
          </w:rPr>
          <w:t>Figure 12</w:t>
        </w:r>
      </w:hyperlink>
      <w:r>
        <w:t>). However, due to the strong phenology of intertidal seagrass meadows in Europe, the period when a meadow is well-established can be temporally restricted, limiting the ideal window for accurate detection.</w:t>
      </w:r>
    </w:p>
    <w:p w14:paraId="357CDE13" w14:textId="77777777" w:rsidR="006F4A33" w:rsidRDefault="0047133D">
      <w:pPr>
        <w:pStyle w:val="Titre2"/>
      </w:pPr>
      <w:bookmarkStart w:id="242" w:name="X8ee0ba22c6fafee2c4fdf3a7dcdce5bc64eb5f3"/>
      <w:bookmarkEnd w:id="237"/>
      <w:r>
        <w:t>4.3 Impact of Pixel Resolution on the prediction and Implications for Satellite Remote Sensing</w:t>
      </w:r>
    </w:p>
    <w:p w14:paraId="12603EAB" w14:textId="77777777" w:rsidR="006F4A33" w:rsidRDefault="0047133D">
      <w:pPr>
        <w:pStyle w:val="FirstParagraph"/>
      </w:pPr>
      <w:r>
        <w:t xml:space="preserve">The results of </w:t>
      </w:r>
      <w:hyperlink w:anchor="fig-pixelsize">
        <w:r>
          <w:rPr>
            <w:rStyle w:val="Lienhypertexte"/>
          </w:rPr>
          <w:t>Figure 11</w:t>
        </w:r>
      </w:hyperlink>
      <w:r>
        <w:t xml:space="preserve"> emphasize the critical role of pixel resolution in accurately retrieving vegetation area from remote sensing data. As pixel size increases, a consistent decline in area retrieval is observed across all vegetation types, with more pronounced effects for certain types, such as green algae. This highlights the sensitivity of spatial resolution in detecting smaller or more fragmented vegetation features. Green algae, being particularly patchy across all study sites, shows the steepest decline in area agreement as pixel size increases, which aligns with expectations given the limitations of coarser resolution in capturing fine-scale details.</w:t>
      </w:r>
    </w:p>
    <w:p w14:paraId="1150EFB4" w14:textId="4511412B" w:rsidR="006F4A33" w:rsidRDefault="0047133D">
      <w:pPr>
        <w:pStyle w:val="Corpsdetexte"/>
      </w:pPr>
      <w:r>
        <w:t xml:space="preserve">This resolution-area relationship has important implications for satellite </w:t>
      </w:r>
      <w:del w:id="243" w:author="pierre gernez" w:date="2024-10-03T12:43:00Z">
        <w:r w:rsidDel="004C441E">
          <w:delText xml:space="preserve">platforms </w:delText>
        </w:r>
      </w:del>
      <w:ins w:id="244" w:author="pierre gernez" w:date="2024-10-03T12:43:00Z">
        <w:r w:rsidR="004C441E">
          <w:t>missions</w:t>
        </w:r>
        <w:r w:rsidR="004C441E">
          <w:t xml:space="preserve"> </w:t>
        </w:r>
      </w:ins>
      <w:r>
        <w:t xml:space="preserve">like Sentinel-2 and Landsat, which are commonly used in marine and coastal vegetation studies. Both satellites offer </w:t>
      </w:r>
      <w:commentRangeStart w:id="245"/>
      <w:del w:id="246" w:author="pierre gernez" w:date="2024-10-03T12:44:00Z">
        <w:r w:rsidDel="004C441E">
          <w:delText>medium</w:delText>
        </w:r>
      </w:del>
      <w:ins w:id="247" w:author="pierre gernez" w:date="2024-10-03T12:44:00Z">
        <w:r w:rsidR="004C441E">
          <w:t>high</w:t>
        </w:r>
      </w:ins>
      <w:commentRangeEnd w:id="245"/>
      <w:ins w:id="248" w:author="pierre gernez" w:date="2024-10-03T12:48:00Z">
        <w:r w:rsidR="004C441E">
          <w:rPr>
            <w:rStyle w:val="Marquedecommentaire"/>
          </w:rPr>
          <w:commentReference w:id="245"/>
        </w:r>
      </w:ins>
      <w:r>
        <w:t xml:space="preserve">-resolution imagery, with pixel sizes of 10m and 30m, respectively. While these resolutions are suitable for broad-scale environmental monitoring, they may </w:t>
      </w:r>
      <w:del w:id="249" w:author="pierre gernez" w:date="2024-10-03T12:38:00Z">
        <w:r w:rsidDel="00E44F2A">
          <w:delText xml:space="preserve">struggle </w:delText>
        </w:r>
      </w:del>
      <w:ins w:id="250" w:author="pierre gernez" w:date="2024-10-03T12:38:00Z">
        <w:r w:rsidR="00E44F2A">
          <w:t xml:space="preserve">be </w:t>
        </w:r>
      </w:ins>
      <w:ins w:id="251" w:author="pierre gernez" w:date="2024-10-03T12:39:00Z">
        <w:r w:rsidR="00E44F2A">
          <w:t>too coarse</w:t>
        </w:r>
      </w:ins>
      <w:ins w:id="252" w:author="pierre gernez" w:date="2024-10-03T12:38:00Z">
        <w:r w:rsidR="00E44F2A">
          <w:t xml:space="preserve"> </w:t>
        </w:r>
      </w:ins>
      <w:r>
        <w:t xml:space="preserve">to capture finer-scale heterogeneity, particularly in fragmented vegetation like green algae. </w:t>
      </w:r>
      <w:del w:id="253" w:author="pierre gernez" w:date="2024-10-03T12:39:00Z">
        <w:r w:rsidDel="00E44F2A">
          <w:delText xml:space="preserve">The </w:delText>
        </w:r>
      </w:del>
      <w:ins w:id="254" w:author="pierre gernez" w:date="2024-10-03T12:39:00Z">
        <w:r w:rsidR="00E44F2A">
          <w:t>Our</w:t>
        </w:r>
        <w:r w:rsidR="00E44F2A">
          <w:t xml:space="preserve"> </w:t>
        </w:r>
      </w:ins>
      <w:r>
        <w:t xml:space="preserve">findings suggest that, </w:t>
      </w:r>
      <w:del w:id="255" w:author="pierre gernez" w:date="2024-10-03T12:44:00Z">
        <w:r w:rsidDel="004C441E">
          <w:delText>while coarser resolutions like those of</w:delText>
        </w:r>
      </w:del>
      <w:ins w:id="256" w:author="pierre gernez" w:date="2024-10-03T12:45:00Z">
        <w:r w:rsidR="004C441E">
          <w:t xml:space="preserve">while </w:t>
        </w:r>
      </w:ins>
      <w:ins w:id="257" w:author="pierre gernez" w:date="2024-10-03T12:44:00Z">
        <w:r w:rsidR="004C441E">
          <w:t>the 30 m resolution of</w:t>
        </w:r>
      </w:ins>
      <w:r>
        <w:t xml:space="preserve"> Landsat may be adequate for </w:t>
      </w:r>
      <w:del w:id="258" w:author="pierre gernez" w:date="2024-10-03T12:44:00Z">
        <w:r w:rsidDel="004C441E">
          <w:delText xml:space="preserve">more </w:delText>
        </w:r>
      </w:del>
      <w:r>
        <w:t xml:space="preserve">homogeneous </w:t>
      </w:r>
      <w:ins w:id="259" w:author="pierre gernez" w:date="2024-10-03T12:45:00Z">
        <w:r w:rsidR="004C441E">
          <w:t xml:space="preserve">vegetation </w:t>
        </w:r>
      </w:ins>
      <w:r>
        <w:t xml:space="preserve">types, such as seagrass, </w:t>
      </w:r>
      <w:ins w:id="260" w:author="pierre gernez" w:date="2024-10-03T12:45:00Z">
        <w:r w:rsidR="004C441E">
          <w:t xml:space="preserve">a </w:t>
        </w:r>
      </w:ins>
      <w:r>
        <w:t>higher resolution</w:t>
      </w:r>
      <w:del w:id="261" w:author="pierre gernez" w:date="2024-10-03T12:45:00Z">
        <w:r w:rsidDel="004C441E">
          <w:delText>s</w:delText>
        </w:r>
      </w:del>
      <w:r>
        <w:t xml:space="preserve"> </w:t>
      </w:r>
      <w:del w:id="262" w:author="pierre gernez" w:date="2024-10-03T12:45:00Z">
        <w:r w:rsidDel="004C441E">
          <w:delText xml:space="preserve">are </w:delText>
        </w:r>
      </w:del>
      <w:ins w:id="263" w:author="pierre gernez" w:date="2024-10-03T12:45:00Z">
        <w:r w:rsidR="004C441E">
          <w:t>is</w:t>
        </w:r>
        <w:r w:rsidR="004C441E">
          <w:t xml:space="preserve"> </w:t>
        </w:r>
      </w:ins>
      <w:r>
        <w:t>essential for accurately mapping patch</w:t>
      </w:r>
      <w:ins w:id="264" w:author="pierre gernez" w:date="2024-10-03T12:45:00Z">
        <w:r w:rsidR="004C441E">
          <w:t xml:space="preserve">y </w:t>
        </w:r>
      </w:ins>
      <w:ins w:id="265" w:author="pierre gernez" w:date="2024-10-03T12:46:00Z">
        <w:r w:rsidR="004C441E">
          <w:t xml:space="preserve">vegetation </w:t>
        </w:r>
      </w:ins>
      <w:del w:id="266" w:author="pierre gernez" w:date="2024-10-03T12:46:00Z">
        <w:r w:rsidDel="004C441E">
          <w:delText xml:space="preserve">ier species </w:delText>
        </w:r>
      </w:del>
      <w:r>
        <w:t>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14:paraId="69088E1A" w14:textId="57E60EB6" w:rsidR="006F4A33" w:rsidRDefault="004C441E">
      <w:pPr>
        <w:pStyle w:val="Corpsdetexte"/>
      </w:pPr>
      <w:ins w:id="267" w:author="pierre gernez" w:date="2024-10-03T12:46:00Z">
        <w:r>
          <w:t xml:space="preserve">Very </w:t>
        </w:r>
      </w:ins>
      <w:del w:id="268" w:author="pierre gernez" w:date="2024-10-03T12:46:00Z">
        <w:r w:rsidR="0047133D" w:rsidDel="004C441E">
          <w:delText>Higher</w:delText>
        </w:r>
      </w:del>
      <w:ins w:id="269" w:author="pierre gernez" w:date="2024-10-03T12:46:00Z">
        <w:r>
          <w:t>h</w:t>
        </w:r>
        <w:r>
          <w:t>igh</w:t>
        </w:r>
      </w:ins>
      <w:r w:rsidR="0047133D">
        <w:t xml:space="preserve">-resolution imagery offers more accurate vegetation mapping but comes with trade-offs. As resolution increases, data costs rise, and processing becomes more resource-intensive due to the larger file sizes and computational demands. Additionally, </w:t>
      </w:r>
      <w:ins w:id="270" w:author="pierre gernez" w:date="2024-10-03T12:41:00Z">
        <w:r w:rsidR="00E44F2A">
          <w:t xml:space="preserve">very </w:t>
        </w:r>
      </w:ins>
      <w:r w:rsidR="0047133D">
        <w:t xml:space="preserve">high-resolution data requires more storage and can slow down real-time applications. For large-scale monitoring or homogeneous vegetation types, </w:t>
      </w:r>
      <w:ins w:id="271" w:author="pierre gernez" w:date="2024-10-03T12:48:00Z">
        <w:r>
          <w:t xml:space="preserve">the </w:t>
        </w:r>
      </w:ins>
      <w:commentRangeStart w:id="272"/>
      <w:del w:id="273" w:author="pierre gernez" w:date="2024-10-03T12:40:00Z">
        <w:r w:rsidR="0047133D" w:rsidDel="00E44F2A">
          <w:delText>medium</w:delText>
        </w:r>
      </w:del>
      <w:commentRangeEnd w:id="272"/>
      <w:r w:rsidR="00E44F2A">
        <w:rPr>
          <w:rStyle w:val="Marquedecommentaire"/>
        </w:rPr>
        <w:commentReference w:id="272"/>
      </w:r>
      <w:ins w:id="274" w:author="pierre gernez" w:date="2024-10-03T12:41:00Z">
        <w:r w:rsidR="00E44F2A">
          <w:t>10m</w:t>
        </w:r>
      </w:ins>
      <w:del w:id="275" w:author="pierre gernez" w:date="2024-10-03T12:48:00Z">
        <w:r w:rsidR="0047133D" w:rsidDel="004C441E">
          <w:delText>-</w:delText>
        </w:r>
      </w:del>
      <w:ins w:id="276" w:author="pierre gernez" w:date="2024-10-03T12:48:00Z">
        <w:r>
          <w:t xml:space="preserve"> </w:t>
        </w:r>
      </w:ins>
      <w:r w:rsidR="0047133D">
        <w:t xml:space="preserve">resolution </w:t>
      </w:r>
      <w:commentRangeStart w:id="277"/>
      <w:del w:id="278" w:author="pierre gernez" w:date="2024-10-03T12:41:00Z">
        <w:r w:rsidR="0047133D" w:rsidDel="00E44F2A">
          <w:delText xml:space="preserve">platforms </w:delText>
        </w:r>
      </w:del>
      <w:ins w:id="279" w:author="pierre gernez" w:date="2024-10-03T12:48:00Z">
        <w:r>
          <w:t>of</w:t>
        </w:r>
      </w:ins>
      <w:del w:id="280" w:author="pierre gernez" w:date="2024-10-03T12:48:00Z">
        <w:r w:rsidR="0047133D" w:rsidDel="004C441E">
          <w:delText>like</w:delText>
        </w:r>
      </w:del>
      <w:r w:rsidR="0047133D">
        <w:t xml:space="preserve"> </w:t>
      </w:r>
      <w:del w:id="281" w:author="pierre gernez" w:date="2024-10-03T12:42:00Z">
        <w:r w:rsidR="0047133D" w:rsidDel="00E44F2A">
          <w:delText>Sentinel-2</w:delText>
        </w:r>
      </w:del>
      <w:ins w:id="282" w:author="pierre gernez" w:date="2024-10-03T12:42:00Z">
        <w:r w:rsidR="00E44F2A">
          <w:t>S2/MSI</w:t>
        </w:r>
      </w:ins>
      <w:r w:rsidR="0047133D">
        <w:t xml:space="preserve"> </w:t>
      </w:r>
      <w:commentRangeEnd w:id="277"/>
      <w:r w:rsidR="00E44F2A">
        <w:rPr>
          <w:rStyle w:val="Marquedecommentaire"/>
        </w:rPr>
        <w:commentReference w:id="277"/>
      </w:r>
      <w:ins w:id="283" w:author="pierre gernez" w:date="2024-10-03T12:48:00Z">
        <w:r>
          <w:t>or even the 30m resolution of Landsat/OLI</w:t>
        </w:r>
      </w:ins>
      <w:ins w:id="284" w:author="pierre gernez" w:date="2024-10-03T12:49:00Z">
        <w:r>
          <w:t xml:space="preserve"> </w:t>
        </w:r>
      </w:ins>
      <w:r w:rsidR="0047133D">
        <w:t xml:space="preserve">are often sufficient. However, when mapping fragmented vegetation like green algae, the precision provided </w:t>
      </w:r>
      <w:r w:rsidR="0047133D">
        <w:lastRenderedPageBreak/>
        <w:t>by higher-resolution imagery is crucial, despite the additional costs and processing challenges it imposes.</w:t>
      </w:r>
    </w:p>
    <w:p w14:paraId="084060C1" w14:textId="77777777" w:rsidR="006F4A33" w:rsidRDefault="0047133D">
      <w:pPr>
        <w:pStyle w:val="Titre2"/>
      </w:pPr>
      <w:bookmarkStart w:id="285" w:name="X358d9a53b4ed72181dfc2d93c4ce60c8d17bbcb"/>
      <w:bookmarkEnd w:id="242"/>
      <w:r>
        <w:t>4.4 Towards climate and biodiversity applications</w:t>
      </w:r>
    </w:p>
    <w:p w14:paraId="28CC6F68" w14:textId="2FCF4CF6" w:rsidR="006F4A33" w:rsidRDefault="0047133D">
      <w:pPr>
        <w:pStyle w:val="FirstParagraph"/>
      </w:pPr>
      <w:r>
        <w:t>Climate 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coastal habitats has never been higher</w:t>
      </w:r>
      <w:ins w:id="286" w:author="pierre gernez" w:date="2024-10-03T12:49:00Z">
        <w:r w:rsidR="004C441E">
          <w:t xml:space="preserve"> </w:t>
        </w:r>
      </w:ins>
      <w:r>
        <w:t>(Muller-</w:t>
      </w:r>
      <w:proofErr w:type="spellStart"/>
      <w:r>
        <w:t>Karger</w:t>
      </w:r>
      <w:proofErr w:type="spellEnd"/>
      <w:r>
        <w:t xml:space="preserve"> et al., 2018; Oiry and Barillé, 2021; Villalobos Perna et al., 2023).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14:paraId="45DAB176" w14:textId="77777777" w:rsidR="006F4A33" w:rsidRDefault="0047133D">
      <w:pPr>
        <w:pStyle w:val="Corpsdetexte"/>
      </w:pPr>
      <w:r>
        <w:t xml:space="preserve">Because of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(i.e. bloom of green macroalgae of the genus </w:t>
      </w:r>
      <w:r>
        <w:rPr>
          <w:i/>
          <w:iCs/>
        </w:rPr>
        <w:t>Ulva</w:t>
      </w:r>
      <w:r>
        <w:t xml:space="preserve">) were reported in Brittany, France, back in the 1970s and have since been a concern for local stakeholders and economic activities (Ménesguen, 2018). Some regions of the world have witnessed an increase in brown macroalgae blooms, predominantly involving algae of the genus </w:t>
      </w:r>
      <w:r>
        <w:rPr>
          <w:i/>
          <w:iCs/>
        </w:rPr>
        <w:t>Sargassum</w:t>
      </w:r>
      <w:r>
        <w:t xml:space="preserve"> washing along the Caribbean coastlines (Louime et al., 2017), and more recently </w:t>
      </w:r>
      <w:r>
        <w:rPr>
          <w:i/>
          <w:iCs/>
        </w:rPr>
        <w:t>Rugulopteryx okamurea</w:t>
      </w:r>
      <w:r>
        <w:t xml:space="preserve"> in southern Europe (Roca et al., 2022). Satellite remote sensing has proven to be a valuable tool for mapping the spatial and temporal extent of macroalgal blooms worldwide. However, due to limitations in spatial resolution, it can only effectively map well-developed blooms (Haro et al., 2023; Klemas, 2012; Schreyers et al., 2021).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 (Papathanasopoulou et al., 2019). The retrieval of Essential Biodiversity Variables and Essential Ocean Variables through satellite observations has been increasingly common, enabling comprehensive monitoring of entire ecosystems over extended time periods (Ratnarajah et al., 2023; Zoffoli et al., 2021). The Water Framework Directive (European-Commission, 2000) mandates the achievement and maintenance of “good ecological status” for all European waters, which necessitates a comprehensive understanding and monitoring of aquatic ecosystems, including coastal habitats like seagrass beds (Foden and Brazier, 2007; Nordlund et al., 2024; Zoffoli et al., 2021).</w:t>
      </w:r>
    </w:p>
    <w:p w14:paraId="71D6DD0C" w14:textId="77777777" w:rsidR="006F4A33" w:rsidRDefault="0047133D">
      <w:pPr>
        <w:pStyle w:val="Corpsdetexte"/>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w:t>
      </w:r>
      <w:r>
        <w:lastRenderedPageBreak/>
        <w:t>and accurately acquire ground truth data which can be used to develop machine-learning algorithm for satellite sensors (Davies et al., 2024b).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p w14:paraId="5AEB05C0" w14:textId="77777777" w:rsidR="006F4A33" w:rsidRDefault="0047133D">
      <w:pPr>
        <w:pStyle w:val="Titre1"/>
      </w:pPr>
      <w:bookmarkStart w:id="287" w:name="conclusion"/>
      <w:bookmarkEnd w:id="216"/>
      <w:bookmarkEnd w:id="285"/>
      <w:r>
        <w:t>5. Conclusion</w:t>
      </w:r>
    </w:p>
    <w:p w14:paraId="05488247" w14:textId="4FB9A74C" w:rsidR="006F4A33" w:rsidRDefault="0047133D">
      <w:pPr>
        <w:pStyle w:val="FirstParagraph"/>
        <w:rPr>
          <w:ins w:id="288" w:author="pierre gernez" w:date="2024-10-03T12:51:00Z"/>
        </w:rPr>
      </w:pPr>
      <w:r>
        <w:t>The utilization of very high spatial</w:t>
      </w:r>
      <w:del w:id="289" w:author="pierre gernez" w:date="2024-10-03T12:50:00Z">
        <w:r w:rsidDel="004C441E">
          <w:delText>-</w:delText>
        </w:r>
      </w:del>
      <w:ins w:id="290" w:author="pierre gernez" w:date="2024-10-03T12:50:00Z">
        <w:r w:rsidR="004C441E">
          <w:t xml:space="preserve"> </w:t>
        </w:r>
      </w:ins>
      <w:r>
        <w:t xml:space="preserve">resolution </w:t>
      </w:r>
      <w:ins w:id="291" w:author="pierre gernez" w:date="2024-10-03T12:50:00Z">
        <w:r w:rsidR="004C441E">
          <w:t xml:space="preserve">(from 8 to 80 mm) </w:t>
        </w:r>
      </w:ins>
      <w:r>
        <w:t>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w:t>
      </w:r>
      <w:ins w:id="292" w:author="pierre gernez" w:date="2024-10-03T12:51:00Z">
        <w:r w:rsidR="004C441E">
          <w:t>/MSI</w:t>
        </w:r>
      </w:ins>
      <w:r>
        <w:t>,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w:t>
      </w:r>
      <w:bookmarkStart w:id="293" w:name="_GoBack"/>
      <w:bookmarkEnd w:id="293"/>
      <w:r>
        <w:t>n aimed at ecosystem conservation and restoration.</w:t>
      </w:r>
    </w:p>
    <w:p w14:paraId="75AE7554" w14:textId="77777777" w:rsidR="004C441E" w:rsidRDefault="004C441E" w:rsidP="004C441E">
      <w:pPr>
        <w:pStyle w:val="Corpsdetexte"/>
        <w:rPr>
          <w:ins w:id="294" w:author="pierre gernez" w:date="2024-10-03T12:51:00Z"/>
        </w:rPr>
        <w:pPrChange w:id="295" w:author="pierre gernez" w:date="2024-10-03T12:51:00Z">
          <w:pPr>
            <w:pStyle w:val="FirstParagraph"/>
          </w:pPr>
        </w:pPrChange>
      </w:pPr>
    </w:p>
    <w:p w14:paraId="40D80416" w14:textId="0DCBDE64" w:rsidR="004C441E" w:rsidRPr="004C441E" w:rsidRDefault="004C441E" w:rsidP="004C441E">
      <w:pPr>
        <w:pStyle w:val="Titre1"/>
        <w:rPr>
          <w:rPrChange w:id="296" w:author="pierre gernez" w:date="2024-10-03T12:51:00Z">
            <w:rPr/>
          </w:rPrChange>
        </w:rPr>
        <w:pPrChange w:id="297" w:author="pierre gernez" w:date="2024-10-03T12:51:00Z">
          <w:pPr>
            <w:pStyle w:val="FirstParagraph"/>
          </w:pPr>
        </w:pPrChange>
      </w:pPr>
      <w:ins w:id="298" w:author="pierre gernez" w:date="2024-10-03T12:51:00Z">
        <w:r>
          <w:t>References</w:t>
        </w:r>
      </w:ins>
    </w:p>
    <w:p w14:paraId="49BA8402" w14:textId="77777777" w:rsidR="006F4A33" w:rsidRDefault="0047133D">
      <w:pPr>
        <w:pStyle w:val="Bibliographie"/>
      </w:pPr>
      <w:bookmarkStart w:id="299" w:name="ref-adade2021"/>
      <w:bookmarkStart w:id="300" w:name="refs"/>
      <w:r>
        <w:t>Adade, R., Aibinu, A.M., Ekumah, B., Asaana, J., 2021. Unmanned aerial vehicle (UAV) applications in coastal zone management—a review. Environmental Monitoring and Assessment 193, 1–12.</w:t>
      </w:r>
    </w:p>
    <w:p w14:paraId="13670CA2" w14:textId="77777777" w:rsidR="006F4A33" w:rsidRDefault="0047133D">
      <w:pPr>
        <w:pStyle w:val="Bibliographie"/>
      </w:pPr>
      <w:bookmarkStart w:id="301" w:name="ref-agisoft"/>
      <w:bookmarkEnd w:id="299"/>
      <w:r>
        <w:t xml:space="preserve">Agisoft, 2019. </w:t>
      </w:r>
      <w:hyperlink r:id="rId23">
        <w:r>
          <w:rPr>
            <w:rStyle w:val="Lienhypertexte"/>
          </w:rPr>
          <w:t>Agisoft metashape</w:t>
        </w:r>
      </w:hyperlink>
      <w:r>
        <w:t>.</w:t>
      </w:r>
    </w:p>
    <w:p w14:paraId="735C5666" w14:textId="77777777" w:rsidR="006F4A33" w:rsidRDefault="0047133D">
      <w:pPr>
        <w:pStyle w:val="Bibliographie"/>
      </w:pPr>
      <w:bookmarkStart w:id="302" w:name="ref-angnuureng2022"/>
      <w:bookmarkEnd w:id="301"/>
      <w: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386B860F" w14:textId="77777777" w:rsidR="006F4A33" w:rsidRDefault="0047133D">
      <w:pPr>
        <w:pStyle w:val="Bibliographie"/>
      </w:pPr>
      <w:bookmarkStart w:id="303" w:name="ref-bannari2022"/>
      <w:bookmarkEnd w:id="302"/>
      <w:r>
        <w:lastRenderedPageBreak/>
        <w:t>Bannari, A., Ali, T.S., Abahussain, A., 2022. The capabilities of sentinel-MSI (2A/2B) and landsat-OLI (8/9) in seagrass and algae species differentiation using spectral reflectance. Ocean Science 18, 361–388.</w:t>
      </w:r>
    </w:p>
    <w:p w14:paraId="1002C2CC" w14:textId="77777777" w:rsidR="006F4A33" w:rsidRDefault="0047133D">
      <w:pPr>
        <w:pStyle w:val="Bibliographie"/>
      </w:pPr>
      <w:bookmarkStart w:id="304" w:name="ref-bargain2013seasonal"/>
      <w:bookmarkEnd w:id="303"/>
      <w:r>
        <w:t>Bargain, A., Robin, M., Méléder, V., Rosa, P., Le Menn, E., Harin, N., Barillé, L., 2013. Seasonal spectral variation of zostera noltii and its influence on pigment-based vegetation indices. Journal of experimental marine biology and ecology 446, 86–94.</w:t>
      </w:r>
    </w:p>
    <w:p w14:paraId="54F7BB50" w14:textId="77777777" w:rsidR="006F4A33" w:rsidRDefault="0047133D">
      <w:pPr>
        <w:pStyle w:val="Bibliographie"/>
      </w:pPr>
      <w:bookmarkStart w:id="305" w:name="ref-beach1997vivo"/>
      <w:bookmarkEnd w:id="304"/>
      <w:r>
        <w:t>Beach, K., Borgeas, H., Nishimura, N., Smith, C., 1997. In vivo absorbance spectra and the ecophysiology of reef macroalgae. Coral Reefs 16, 21–28.</w:t>
      </w:r>
    </w:p>
    <w:p w14:paraId="3ED9D689" w14:textId="77777777" w:rsidR="006F4A33" w:rsidRDefault="0047133D">
      <w:pPr>
        <w:pStyle w:val="Bibliographie"/>
      </w:pPr>
      <w:bookmarkStart w:id="306" w:name="ref-Brunier2022Topographic"/>
      <w:bookmarkEnd w:id="305"/>
      <w:r>
        <w:t xml:space="preserve">Brunier, G., Oiry, S., Gruet, Y., Dubois, S.F., Barillé, L., 2022. Topographic analysis of intertidal polychaete reefs (sabellaria alveolata) at a very high spatial resolution. Remote Sensing 2022, Vol. 14, Page 307 14, 307. </w:t>
      </w:r>
      <w:hyperlink r:id="rId24">
        <w:r>
          <w:rPr>
            <w:rStyle w:val="Lienhypertexte"/>
          </w:rPr>
          <w:t>https://doi.org/10.3390/RS14020307</w:t>
        </w:r>
      </w:hyperlink>
    </w:p>
    <w:p w14:paraId="460823E1" w14:textId="77777777" w:rsidR="006F4A33" w:rsidRDefault="0047133D">
      <w:pPr>
        <w:pStyle w:val="Bibliographie"/>
      </w:pPr>
      <w:bookmarkStart w:id="307" w:name="ref-Cao2017"/>
      <w:bookmarkEnd w:id="306"/>
      <w:r>
        <w:t xml:space="preserve">Cao, J., Thorson, J.T., Richards, R.A., Chen, Y., 2017. Spatiotemporal index standardization improves the stock assessment of northern shrimp in the gulf of maine. Canadian Journal of Fisheries and Aquatic Sciences 74, 1781–1793. </w:t>
      </w:r>
      <w:hyperlink r:id="rId25">
        <w:r>
          <w:rPr>
            <w:rStyle w:val="Lienhypertexte"/>
          </w:rPr>
          <w:t>https://doi.org/10.1139/cjfas-2016-0137</w:t>
        </w:r>
      </w:hyperlink>
    </w:p>
    <w:p w14:paraId="41554DF9" w14:textId="77777777" w:rsidR="006F4A33" w:rsidRDefault="0047133D">
      <w:pPr>
        <w:pStyle w:val="Bibliographie"/>
      </w:pPr>
      <w:bookmarkStart w:id="308" w:name="ref-casella2020"/>
      <w:bookmarkEnd w:id="307"/>
      <w:r>
        <w:t>Casella, E., Drechsel, J., Winter, C., Benninghoff, M., Rovere, A., 2020. Accuracy of sand beach topography surveying by drones and photogrammetry. Geo-Marine Letters 40, 255–268.</w:t>
      </w:r>
    </w:p>
    <w:p w14:paraId="009D1E21" w14:textId="77777777" w:rsidR="006F4A33" w:rsidRDefault="0047133D">
      <w:pPr>
        <w:pStyle w:val="Bibliographie"/>
      </w:pPr>
      <w:bookmarkStart w:id="309" w:name="ref-charrier2021growth"/>
      <w:bookmarkEnd w:id="308"/>
      <w:r>
        <w:t>Charrier, B., Boscq, S., Nelson, B.J., Läubli, N.F., 2021. Growth and labelling of cell wall components of the brown alga ectocarpus in microfluidic chips. Frontiers in Marine Science 8, 745654.</w:t>
      </w:r>
    </w:p>
    <w:p w14:paraId="26999535" w14:textId="77777777" w:rsidR="006F4A33" w:rsidRDefault="0047133D">
      <w:pPr>
        <w:pStyle w:val="Bibliographie"/>
      </w:pPr>
      <w:bookmarkStart w:id="310" w:name="ref-chefaoui2018dramatic"/>
      <w:bookmarkEnd w:id="309"/>
      <w:r>
        <w:t>Chefaoui, R.M., Duarte, C.M., Serrão, E.A., 2018. Dramatic loss of seagrass habitat under projected climate change in the mediterranean sea. Global change biology 24, 4919–4928.</w:t>
      </w:r>
    </w:p>
    <w:p w14:paraId="6CFDD517" w14:textId="77777777" w:rsidR="006F4A33" w:rsidRDefault="0047133D">
      <w:pPr>
        <w:pStyle w:val="Bibliographie"/>
      </w:pPr>
      <w:bookmarkStart w:id="311" w:name="ref-coffer2023"/>
      <w:bookmarkEnd w:id="310"/>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60E4B998" w14:textId="77777777" w:rsidR="006F4A33" w:rsidRDefault="0047133D">
      <w:pPr>
        <w:pStyle w:val="Bibliographie"/>
      </w:pPr>
      <w:bookmarkStart w:id="312" w:name="ref-collin2019improving"/>
      <w:bookmarkEnd w:id="311"/>
      <w:r>
        <w:t>Collin, A., Dubois, S., James, D., Houet, T., 2019. Improving intertidal reef mapping using UAV surface, red edge, and near-infrared data. Drones 3, 67.</w:t>
      </w:r>
    </w:p>
    <w:p w14:paraId="41B0E38C" w14:textId="77777777" w:rsidR="006F4A33" w:rsidRDefault="0047133D">
      <w:pPr>
        <w:pStyle w:val="Bibliographie"/>
      </w:pPr>
      <w:bookmarkStart w:id="313" w:name="ref-COSTA2021107018"/>
      <w:bookmarkEnd w:id="312"/>
      <w:r>
        <w:t>Costa, V., Serôdio, J., Lillebø, A.I., Sousa, A.I., 2021. Use of hyperspectral reflectance to non-destructively estimate seagrass zostera noltei biomass. Ecological Indicators 121, 107018. https://doi.org/</w:t>
      </w:r>
      <w:hyperlink r:id="rId26">
        <w:r>
          <w:rPr>
            <w:rStyle w:val="Lienhypertexte"/>
          </w:rPr>
          <w:t>https://doi.org/10.1016/j.ecolind.2020.107018</w:t>
        </w:r>
      </w:hyperlink>
    </w:p>
    <w:p w14:paraId="3A1637D8" w14:textId="77777777" w:rsidR="006F4A33" w:rsidRDefault="0047133D">
      <w:pPr>
        <w:pStyle w:val="Bibliographie"/>
      </w:pPr>
      <w:bookmarkStart w:id="314" w:name="ref-Davies2023"/>
      <w:bookmarkEnd w:id="313"/>
      <w:r>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hyperlink r:id="rId27">
        <w:r>
          <w:rPr>
            <w:rStyle w:val="Lienhypertexte"/>
          </w:rPr>
          <w:t>https://doi.org/10.1016/j.rse.2023.113554</w:t>
        </w:r>
      </w:hyperlink>
    </w:p>
    <w:p w14:paraId="016925FA" w14:textId="77777777" w:rsidR="006F4A33" w:rsidRDefault="0047133D">
      <w:pPr>
        <w:pStyle w:val="Bibliographie"/>
      </w:pPr>
      <w:bookmarkStart w:id="315" w:name="ref-davies2024sentinel"/>
      <w:bookmarkEnd w:id="314"/>
      <w:r>
        <w:lastRenderedPageBreak/>
        <w:t>Davies, B.F.R., Oiry, S., Rosa, P., Zoffoli, M.L., Sousa, A.I., Thomas, O.R., Smale, D.A., Austen, M.C., Biermann, L., Attrill, M.J., others, 2024a. A sentinel watching over inter-tidal seagrass phenology across western europe and north africa. Communications Earth &amp; Environment 5, 382.</w:t>
      </w:r>
    </w:p>
    <w:p w14:paraId="39E28664" w14:textId="77777777" w:rsidR="006F4A33" w:rsidRDefault="0047133D">
      <w:pPr>
        <w:pStyle w:val="Bibliographie"/>
      </w:pPr>
      <w:bookmarkStart w:id="316" w:name="ref-davies2024intertidal"/>
      <w:bookmarkEnd w:id="315"/>
      <w:r>
        <w:t>Davies, B.F.R., Oiry, S., Rosa, P., Zoffoli, M.L., Sousa, A.I., Thomas, O.R., Smale, D.A., Austen, M.C., Biermann, L., Attrill, M.J., others, 2024b. Intertidal seagrass extent from sentinel-2 time-series show distinct trajectories in western europe. Remote Sensing of Environment 312, 114340.</w:t>
      </w:r>
    </w:p>
    <w:p w14:paraId="424A885D" w14:textId="77777777" w:rsidR="006F4A33" w:rsidRDefault="0047133D">
      <w:pPr>
        <w:pStyle w:val="Bibliographie"/>
      </w:pPr>
      <w:bookmarkStart w:id="317" w:name="ref-BedeGbif"/>
      <w:bookmarkEnd w:id="316"/>
      <w:r>
        <w:t xml:space="preserve">Davies, B.F.R., Sousa, A.I., Figueira, R., Oiry, S., Gernez, P., Barillé, L., 2023b. Benthic intertidal vegetation from the tagus estuary and aveiro lagoon. </w:t>
      </w:r>
      <w:hyperlink r:id="rId28">
        <w:r>
          <w:rPr>
            <w:rStyle w:val="Lienhypertexte"/>
          </w:rPr>
          <w:t>https://doi.org/10.15468/n4ak6x</w:t>
        </w:r>
      </w:hyperlink>
    </w:p>
    <w:p w14:paraId="405E3B84" w14:textId="77777777" w:rsidR="006F4A33" w:rsidRDefault="0047133D">
      <w:pPr>
        <w:pStyle w:val="Bibliographie"/>
      </w:pPr>
      <w:bookmarkStart w:id="318" w:name="ref-devlin2023nutrients"/>
      <w:bookmarkEnd w:id="317"/>
      <w:r>
        <w:t>Devlin, M., Brodie, J., 2023. Nutrients and eutrophication, in: Marine Pollution–Monitoring, Management and Mitigation. Springer, pp. 75–100.</w:t>
      </w:r>
    </w:p>
    <w:p w14:paraId="7A1E07B9" w14:textId="77777777" w:rsidR="006F4A33" w:rsidRDefault="0047133D">
      <w:pPr>
        <w:pStyle w:val="Bibliographie"/>
      </w:pPr>
      <w:bookmarkStart w:id="319" w:name="ref-Douay2022"/>
      <w:bookmarkEnd w:id="318"/>
      <w:r>
        <w:t xml:space="preserve">Douay, F., Verpoorter, C., Duong, G., Spilmont, N., Gevaert, F., 2022. New hyperspectral procedure to discriminate intertidal macroalgae. Remote Sensing 14. </w:t>
      </w:r>
      <w:hyperlink r:id="rId29">
        <w:r>
          <w:rPr>
            <w:rStyle w:val="Lienhypertexte"/>
          </w:rPr>
          <w:t>https://doi.org/10.3390/rs14020346</w:t>
        </w:r>
      </w:hyperlink>
    </w:p>
    <w:p w14:paraId="6D1B3D10" w14:textId="77777777" w:rsidR="006F4A33" w:rsidRDefault="0047133D">
      <w:pPr>
        <w:pStyle w:val="Bibliographie"/>
      </w:pPr>
      <w:bookmarkStart w:id="320" w:name="ref-duffy2019"/>
      <w:bookmarkEnd w:id="319"/>
      <w:r>
        <w:t>Duffy, J.E., Benedetti-Cecchi, L., Trinanes, J., Muller-Karger, F.E., Ambo-Rappe, R., Boström, C., Buschmann, A.H., Byrnes, J., Coles, R.G., Creed, J., others, 2019. Toward a coordinated global observing system for seagrasses and marine macroalgae. Frontiers in Marine Science 6, 317.</w:t>
      </w:r>
    </w:p>
    <w:p w14:paraId="49028E91" w14:textId="77777777" w:rsidR="006F4A33" w:rsidRDefault="0047133D">
      <w:pPr>
        <w:pStyle w:val="Bibliographie"/>
      </w:pPr>
      <w:bookmarkStart w:id="321" w:name="ref-WFD2000"/>
      <w:bookmarkEnd w:id="320"/>
      <w:r>
        <w:t>European-Commission,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02241EFB" w14:textId="77777777" w:rsidR="006F4A33" w:rsidRDefault="0047133D">
      <w:pPr>
        <w:pStyle w:val="Bibliographie"/>
      </w:pPr>
      <w:bookmarkStart w:id="322" w:name="ref-fairley2022drone"/>
      <w:bookmarkEnd w:id="321"/>
      <w:r>
        <w:t>Fairley, I., Williamson, B.J., McIlvenny, J., King, N., Masters, I., Lewis, M., Neill, S., Glasby, D., Coles, D., Powell, B., others, 2022. Drone-based large-scale particle image velocimetry applied to tidal stream energy resource assessment. Renewable Energy 196, 839–855.</w:t>
      </w:r>
    </w:p>
    <w:p w14:paraId="3EC52F8B" w14:textId="77777777" w:rsidR="006F4A33" w:rsidRDefault="0047133D">
      <w:pPr>
        <w:pStyle w:val="Bibliographie"/>
      </w:pPr>
      <w:bookmarkStart w:id="323" w:name="ref-foden2007angiosperms"/>
      <w:bookmarkEnd w:id="322"/>
      <w:r>
        <w:t>Foden, J., Brazier, D., 2007. Angiosperms (seagrass) within the EU water framework directive: A UK perspective. Marine Pollution Bulletin 55, 181–195.</w:t>
      </w:r>
    </w:p>
    <w:p w14:paraId="2DBDAF5B" w14:textId="77777777" w:rsidR="006F4A33" w:rsidRDefault="0047133D">
      <w:pPr>
        <w:pStyle w:val="Bibliographie"/>
      </w:pPr>
      <w:bookmarkStart w:id="324" w:name="ref-fyfe2003spatial"/>
      <w:bookmarkEnd w:id="323"/>
      <w:r>
        <w:t>Fyfe, S., 2003. Spatial and temporal variation in spectral reflectance: Are seagrass species spectrally distinct? Limnology and Oceanography 48, 464–479.</w:t>
      </w:r>
    </w:p>
    <w:p w14:paraId="60FD07F4" w14:textId="77777777" w:rsidR="006F4A33" w:rsidRDefault="0047133D">
      <w:pPr>
        <w:pStyle w:val="Bibliographie"/>
      </w:pPr>
      <w:bookmarkStart w:id="325" w:name="ref-gardner2018"/>
      <w:bookmarkEnd w:id="324"/>
      <w:r>
        <w:t>Gardner, R.C., Finlayson, C., 2018. Global wetland outlook: State of the world’s wetlands and their services to people. Stetson Law.</w:t>
      </w:r>
    </w:p>
    <w:p w14:paraId="662709EF" w14:textId="77777777" w:rsidR="006F4A33" w:rsidRDefault="0047133D">
      <w:pPr>
        <w:pStyle w:val="Bibliographie"/>
      </w:pPr>
      <w:bookmarkStart w:id="326" w:name="ref-haro2023biointertidal"/>
      <w:bookmarkEnd w:id="325"/>
      <w:r>
        <w:t>Haro, S., Jimenez-Reina, J., Bermejo, R., Morrison, L., 2023. BioIntertidal mapper software: A satellite approach for NDVI-based intertidal habitat mapping. SoftwareX 24, 101520.</w:t>
      </w:r>
    </w:p>
    <w:p w14:paraId="02B4FE0E" w14:textId="77777777" w:rsidR="006F4A33" w:rsidRDefault="0047133D">
      <w:pPr>
        <w:pStyle w:val="Bibliographie"/>
      </w:pPr>
      <w:bookmarkStart w:id="327" w:name="ref-hedley2018influence"/>
      <w:bookmarkEnd w:id="326"/>
      <w:r>
        <w:lastRenderedPageBreak/>
        <w:t>Hedley, J.D., Mirhakak, M., Wentworth, A., Dierssen, H.M., 2018. Influence of three-dimensional coral structures on hyperspectral benthic reflectance and water-leaving reflectance. Applied Sciences 8, 2688.</w:t>
      </w:r>
    </w:p>
    <w:p w14:paraId="74830599" w14:textId="77777777" w:rsidR="006F4A33" w:rsidRDefault="0047133D">
      <w:pPr>
        <w:pStyle w:val="Bibliographie"/>
      </w:pPr>
      <w:bookmarkStart w:id="328" w:name="ref-holon2018predictive"/>
      <w:bookmarkEnd w:id="327"/>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617AA65C" w14:textId="77777777" w:rsidR="006F4A33" w:rsidRDefault="0047133D">
      <w:pPr>
        <w:pStyle w:val="Bibliographie"/>
      </w:pPr>
      <w:bookmarkStart w:id="329" w:name="ref-howard2018fastai"/>
      <w:bookmarkEnd w:id="328"/>
      <w:r>
        <w:t>Howard, J., others, 2018. Fastai.</w:t>
      </w:r>
    </w:p>
    <w:p w14:paraId="394CF7DB" w14:textId="77777777" w:rsidR="006F4A33" w:rsidRDefault="0047133D">
      <w:pPr>
        <w:pStyle w:val="Bibliographie"/>
      </w:pPr>
      <w:bookmarkStart w:id="330" w:name="ref-jankowska2019"/>
      <w:bookmarkEnd w:id="329"/>
      <w:r>
        <w:t>Jankowska, E., Michel, L.N., Lepoint, G., Włodarska-Kowalczuk, M., 2019. Stabilizing effects of seagrass meadows on coastal water benthic food webs. Journal of Experimental Marine Biology and Ecology 510, 54–63.</w:t>
      </w:r>
    </w:p>
    <w:p w14:paraId="58CD5DA1" w14:textId="77777777" w:rsidR="006F4A33" w:rsidRDefault="0047133D">
      <w:pPr>
        <w:pStyle w:val="Bibliographie"/>
      </w:pPr>
      <w:bookmarkStart w:id="331" w:name="ref-joyce2023"/>
      <w:bookmarkEnd w:id="330"/>
      <w:r>
        <w:t>Joyce, K.E., Fickas, K.C., Kalamandeen, M., 2023. The unique value proposition for using drones to map coastal ecosystems. Cambridge Prisms: Coastal Futures 1, e6.</w:t>
      </w:r>
    </w:p>
    <w:p w14:paraId="598DD7DB" w14:textId="77777777" w:rsidR="006F4A33" w:rsidRDefault="0047133D">
      <w:pPr>
        <w:pStyle w:val="Bibliographie"/>
      </w:pPr>
      <w:bookmarkStart w:id="332" w:name="ref-kirk1994light"/>
      <w:bookmarkEnd w:id="331"/>
      <w:r>
        <w:t>Kirk, J.T., 1994. Light and photosynthesis in aquatic ecosystems. Cambridge university press.</w:t>
      </w:r>
    </w:p>
    <w:p w14:paraId="319EDBC1" w14:textId="77777777" w:rsidR="006F4A33" w:rsidRDefault="0047133D">
      <w:pPr>
        <w:pStyle w:val="Bibliographie"/>
      </w:pPr>
      <w:bookmarkStart w:id="333" w:name="ref-klemas2012remote"/>
      <w:bookmarkEnd w:id="332"/>
      <w:r>
        <w:t>Klemas, V., 2012. Remote sensing of algal blooms: An overview with case studies. Journal of coastal research 28, 34–43.</w:t>
      </w:r>
    </w:p>
    <w:p w14:paraId="366143DF" w14:textId="77777777" w:rsidR="006F4A33" w:rsidRDefault="0047133D">
      <w:pPr>
        <w:pStyle w:val="Bibliographie"/>
      </w:pPr>
      <w:bookmarkStart w:id="334" w:name="ref-legare2022remote"/>
      <w:bookmarkEnd w:id="333"/>
      <w:r>
        <w:t>Légaré, B., Bélanger, S., Singh, R.K., Bernatchez, P., Cusson, M., 2022. Remote sensing of coastal vegetation phenology in a cold temperate intertidal system: Implications for classification of coastal habitats. Remote Sensing 14, 3000.</w:t>
      </w:r>
    </w:p>
    <w:p w14:paraId="4C7583CC" w14:textId="77777777" w:rsidR="006F4A33" w:rsidRDefault="0047133D">
      <w:pPr>
        <w:pStyle w:val="Bibliographie"/>
      </w:pPr>
      <w:bookmarkStart w:id="335" w:name="ref-lin2018"/>
      <w:bookmarkEnd w:id="334"/>
      <w:r>
        <w:t>Lin, H., Sun, T., Zhou, Y., Gu, R., Zhang, X., Yang, W., 2018. Which genes in a typical intertidal seagrass (zostera japonica) indicate copper-, lead-, and cadmium pollution? Frontiers in Plant Science 9, 1545.</w:t>
      </w:r>
    </w:p>
    <w:p w14:paraId="534E1561" w14:textId="77777777" w:rsidR="006F4A33" w:rsidRDefault="0047133D">
      <w:pPr>
        <w:pStyle w:val="Bibliographie"/>
      </w:pPr>
      <w:bookmarkStart w:id="336" w:name="ref-deSantos2019"/>
      <w:bookmarkEnd w:id="335"/>
      <w:r>
        <w:t>Los Santos, C.B. de, Krause-Jensen, D., Alcoverro, T., Marbà, N., Duarte, C.M., Van Katwijk, M.M., Pérez, M., Romero, J., Sánchez-Lizaso, J.L., Roca, G., others, 2019. Recent trend reversal for declining european seagrass meadows. Nature communications 10, 3356.</w:t>
      </w:r>
    </w:p>
    <w:p w14:paraId="75971622" w14:textId="77777777" w:rsidR="006F4A33" w:rsidRDefault="0047133D">
      <w:pPr>
        <w:pStyle w:val="Bibliographie"/>
      </w:pPr>
      <w:bookmarkStart w:id="337" w:name="ref-louime2017sargassum"/>
      <w:bookmarkEnd w:id="336"/>
      <w:r>
        <w:t>Louime, C., Fortune, J., Gervais, G., 2017. Sargassum invasion of coastal environments: A growing concern. American Journal of Environmental Sciences 13, 58–64.</w:t>
      </w:r>
    </w:p>
    <w:p w14:paraId="403905C5" w14:textId="77777777" w:rsidR="006F4A33" w:rsidRDefault="0047133D">
      <w:pPr>
        <w:pStyle w:val="Bibliographie"/>
      </w:pPr>
      <w:bookmarkStart w:id="338" w:name="ref-marquet2024global"/>
      <w:bookmarkEnd w:id="337"/>
      <w:r>
        <w:t>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p w14:paraId="669F344D" w14:textId="77777777" w:rsidR="006F4A33" w:rsidRDefault="0047133D">
      <w:pPr>
        <w:pStyle w:val="Bibliographie"/>
      </w:pPr>
      <w:bookmarkStart w:id="339" w:name="ref-menesguen2018marees"/>
      <w:bookmarkEnd w:id="338"/>
      <w:r>
        <w:t>Ménesguen, A., 2018. Les marées vertes: 40 clés pour comprendre. Editions Quae.</w:t>
      </w:r>
    </w:p>
    <w:p w14:paraId="04A650BB" w14:textId="77777777" w:rsidR="006F4A33" w:rsidRDefault="0047133D">
      <w:pPr>
        <w:pStyle w:val="Bibliographie"/>
      </w:pPr>
      <w:bookmarkStart w:id="340" w:name="ref-Miloslavich2018"/>
      <w:bookmarkEnd w:id="339"/>
      <w:r>
        <w:lastRenderedPageBreak/>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 </w:t>
      </w:r>
      <w:hyperlink r:id="rId30">
        <w:r>
          <w:rPr>
            <w:rStyle w:val="Lienhypertexte"/>
          </w:rPr>
          <w:t>https://doi.org/10.1111/GCB.14108</w:t>
        </w:r>
      </w:hyperlink>
    </w:p>
    <w:p w14:paraId="7B73D8D7" w14:textId="77777777" w:rsidR="006F4A33" w:rsidRDefault="0047133D">
      <w:pPr>
        <w:pStyle w:val="Bibliographie"/>
      </w:pPr>
      <w:bookmarkStart w:id="341" w:name="ref-muller2018satellite"/>
      <w:bookmarkEnd w:id="340"/>
      <w:r>
        <w:t>Muller-Karger, F.E., Hestir, E., Ade, C., Turpie, K., Roberts, D.A., Siegel, D., Miller, R.J., Humm, D., Izenberg, N., Keller, M., others, 2018. Satellite sensor requirements for monitoring essential biodiversity variables of coastal ecosystems. Ecological applications 28, 749–760.</w:t>
      </w:r>
    </w:p>
    <w:p w14:paraId="2652B82D" w14:textId="77777777" w:rsidR="006F4A33" w:rsidRDefault="0047133D">
      <w:pPr>
        <w:pStyle w:val="Bibliographie"/>
      </w:pPr>
      <w:bookmarkStart w:id="342" w:name="ref-nebel2020review"/>
      <w:bookmarkEnd w:id="341"/>
      <w:r>
        <w:t>Nebel, S., Beege, M., Schneider, S., Rey, G.D., 2020. A review of photogrammetry and photorealistic 3D models in education from a psychological perspective, in: Frontiers in Education. Frontiers Media SA, p. 144.</w:t>
      </w:r>
    </w:p>
    <w:p w14:paraId="4E706ACB" w14:textId="77777777" w:rsidR="006F4A33" w:rsidRDefault="0047133D">
      <w:pPr>
        <w:pStyle w:val="Bibliographie"/>
      </w:pPr>
      <w:bookmarkStart w:id="343" w:name="ref-nguyen2021"/>
      <w:bookmarkEnd w:id="342"/>
      <w:r>
        <w:t>Nguyen, H.M., Ralph, P.J., Marı́n-Guirao, L., Pernice, M., Procaccini, G., 2021. Seagrasses in an era of ocean warming: A review. Biological Reviews 96, 2009–2030.</w:t>
      </w:r>
    </w:p>
    <w:p w14:paraId="49BDBC6C" w14:textId="77777777" w:rsidR="006F4A33" w:rsidRDefault="0047133D">
      <w:pPr>
        <w:pStyle w:val="Bibliographie"/>
      </w:pPr>
      <w:bookmarkStart w:id="344" w:name="ref-nijland2019"/>
      <w:bookmarkEnd w:id="343"/>
      <w:r>
        <w:t>Nijland, W., Reshitnyk, L., Rubidge, E., 2019. Satellite remote sensing of canopy-forming kelp on a complex coastline: A novel procedure using the landsat image archive. Remote Sensing of Environment 220, 41–50.</w:t>
      </w:r>
    </w:p>
    <w:p w14:paraId="0EF24A70" w14:textId="77777777" w:rsidR="006F4A33" w:rsidRDefault="0047133D">
      <w:pPr>
        <w:pStyle w:val="Bibliographie"/>
      </w:pPr>
      <w:bookmarkStart w:id="345" w:name="ref-nordlund2024one"/>
      <w:bookmarkEnd w:id="344"/>
      <w:r>
        <w:t>Nordlund, L.M., Unsworth, R.K., Wallner-Hahn, S., Ratnarajah, L., Beca-Carretero, P., Boikova, E., Bull, J.C., Chefaoui, R.M., Santos, C.B. de los, Gagnon, K., others, 2024. One hundred priority questions for advancing seagrass conservation in europe. Plants, People, Planet.</w:t>
      </w:r>
    </w:p>
    <w:p w14:paraId="001E5DF1" w14:textId="77777777" w:rsidR="006F4A33" w:rsidRDefault="0047133D">
      <w:pPr>
        <w:pStyle w:val="Bibliographie"/>
      </w:pPr>
      <w:bookmarkStart w:id="346" w:name="ref-oh2017use"/>
      <w:bookmarkEnd w:id="345"/>
      <w:r>
        <w:t>Oh, J., Kim, D., Lee, H., 2017. Use of a drone for mapping and time series image acquisition of tidal zones. Journal of the Korean Institute of Intelligent Systems 27, 119–125.</w:t>
      </w:r>
    </w:p>
    <w:p w14:paraId="2806A352" w14:textId="77777777" w:rsidR="006F4A33" w:rsidRDefault="0047133D">
      <w:pPr>
        <w:pStyle w:val="Bibliographie"/>
      </w:pPr>
      <w:bookmarkStart w:id="347" w:name="ref-oiry2021using"/>
      <w:bookmarkEnd w:id="346"/>
      <w:r>
        <w:t>Oiry, S., Barillé, L., 2021. Using sentinel-2 satellite imagery to develop microphytobenthos-based water quality indices in estuaries. Ecological Indicators 121, 107184.</w:t>
      </w:r>
    </w:p>
    <w:p w14:paraId="21B4402F" w14:textId="77777777" w:rsidR="006F4A33" w:rsidRDefault="0047133D">
      <w:pPr>
        <w:pStyle w:val="Bibliographie"/>
      </w:pPr>
      <w:bookmarkStart w:id="348" w:name="ref-orth2006"/>
      <w:bookmarkEnd w:id="347"/>
      <w:r>
        <w:t>Orth, R.J., Carruthers, T.J., Dennison, W.C., Duarte, C.M., Fourqurean, J.W., Heck, K.L., Hughes, A.R., Kendrick, G.A., Kenworthy, W.J., Olyarnik, S., others, 2006. A global crisis for seagrass ecosystems. Bioscience 56, 987–996.</w:t>
      </w:r>
    </w:p>
    <w:p w14:paraId="1B0F0033" w14:textId="77777777" w:rsidR="006F4A33" w:rsidRDefault="0047133D">
      <w:pPr>
        <w:pStyle w:val="Bibliographie"/>
      </w:pPr>
      <w:bookmarkStart w:id="349" w:name="ref-papathanasopoulou2019satellite"/>
      <w:bookmarkEnd w:id="348"/>
      <w:r>
        <w:t>Papathanasopoulou, E., Simis, S., Alikas, K., Ansper, A., Anttila, J., Barillé, A., Barillé, L., Brando, V., Bresciani, M., Bučas, M., others, 2019. Satellite-assisted monitoring of water quality to support the implementation of the water framework directive. EOMORES white paper.</w:t>
      </w:r>
    </w:p>
    <w:p w14:paraId="2987760D" w14:textId="77777777" w:rsidR="006F4A33" w:rsidRDefault="0047133D">
      <w:pPr>
        <w:pStyle w:val="Bibliographie"/>
      </w:pPr>
      <w:bookmarkStart w:id="350" w:name="ref-Pereira2013"/>
      <w:bookmarkEnd w:id="349"/>
      <w:r>
        <w:t>Pereira, H.M., Ferrier, S., Walters, M., Geller, G.N., Jongman, R.H., Scholes, R.J., Bruford, M.W., Brummitt, N., Butchart, S.H., Cardoso, A., others, 2013. Essential biodiversity variables. Science 339, 277–278.</w:t>
      </w:r>
    </w:p>
    <w:p w14:paraId="4CC89C2D" w14:textId="77777777" w:rsidR="006F4A33" w:rsidRDefault="0047133D">
      <w:pPr>
        <w:pStyle w:val="Bibliographie"/>
      </w:pPr>
      <w:bookmarkStart w:id="351" w:name="ref-piaser2023impact"/>
      <w:bookmarkEnd w:id="350"/>
      <w:r>
        <w:lastRenderedPageBreak/>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471C40D1" w14:textId="77777777" w:rsidR="006F4A33" w:rsidRDefault="0047133D">
      <w:pPr>
        <w:pStyle w:val="Bibliographie"/>
      </w:pPr>
      <w:bookmarkStart w:id="352" w:name="ref-ralph2002"/>
      <w:bookmarkEnd w:id="351"/>
      <w:r>
        <w:t>Ralph, P., Polk, S., Moore, K., Orth, R., Smith Jr, W., 2002. Operation of the xanthophyll cycle in the seagrass zostera marina in response to variable irradiance. Journal of Experimental Marine Biology and Ecology 271, 189–207.</w:t>
      </w:r>
    </w:p>
    <w:p w14:paraId="21EF5CEE" w14:textId="77777777" w:rsidR="006F4A33" w:rsidRDefault="0047133D">
      <w:pPr>
        <w:pStyle w:val="Bibliographie"/>
      </w:pPr>
      <w:bookmarkStart w:id="353" w:name="ref-rasheed2011long"/>
      <w:bookmarkEnd w:id="352"/>
      <w:r>
        <w:t>Rasheed, M.A., Unsworth, R.K., 2011. Long-term climate-associated dynamics of a tropical seagrass meadow: Implications for the future. Marine Ecology Progress Series 422, 93–103.</w:t>
      </w:r>
    </w:p>
    <w:p w14:paraId="76CCE97A" w14:textId="77777777" w:rsidR="006F4A33" w:rsidRDefault="0047133D">
      <w:pPr>
        <w:pStyle w:val="Bibliographie"/>
      </w:pPr>
      <w:bookmarkStart w:id="354" w:name="ref-ratnarajah2023monitoring"/>
      <w:bookmarkEnd w:id="353"/>
      <w:r>
        <w:t>Ratnarajah, L., Abu-Alhaija, R., Atkinson, A., Batten, S., Bax, N.J., Bernard, K.S., Canonico, G., Cornils, A., Everett, J.D., Grigoratou, M., others, 2023. Monitoring and modelling marine zooplankton in a changing climate. Nature Communications 14, 564.</w:t>
      </w:r>
    </w:p>
    <w:p w14:paraId="2E25F76A" w14:textId="77777777" w:rsidR="006F4A33" w:rsidRDefault="0047133D">
      <w:pPr>
        <w:pStyle w:val="Bibliographie"/>
      </w:pPr>
      <w:bookmarkStart w:id="355" w:name="ref-repolho2017seagrass"/>
      <w:bookmarkEnd w:id="354"/>
      <w:r>
        <w:t>Repolho, T., Duarte, B., Dionı́sio, G., Paula, J.R., Lopes, A.R., Rosa, I.C., Grilo, T.F., Caçador, I., Calado, R., Rosa, R., 2017. Seagrass ecophysiological performance under ocean warming and acidification. Scientific Reports 7, 41443.</w:t>
      </w:r>
    </w:p>
    <w:p w14:paraId="01916E5C" w14:textId="77777777" w:rsidR="006F4A33" w:rsidRDefault="0047133D">
      <w:pPr>
        <w:pStyle w:val="Bibliographie"/>
      </w:pPr>
      <w:bookmarkStart w:id="356" w:name="ref-Roca2022"/>
      <w:bookmarkEnd w:id="355"/>
      <w:r>
        <w:t xml:space="preserve">Roca, M., Dunbar, M.B., Román, A., Caballero, I., Zoffoli, M.L., Gernez, P., Navarro, G., 2022. Monitoring the marine invasive alien species rugulopteryx okamurae using unmanned aerial vehicles and satellites. Frontiers in Marine Science 9. </w:t>
      </w:r>
      <w:hyperlink r:id="rId31">
        <w:r>
          <w:rPr>
            <w:rStyle w:val="Lienhypertexte"/>
          </w:rPr>
          <w:t>https://doi.org/10.3389/fmars.2022.1004012</w:t>
        </w:r>
      </w:hyperlink>
    </w:p>
    <w:p w14:paraId="43437286" w14:textId="77777777" w:rsidR="006F4A33" w:rsidRDefault="0047133D">
      <w:pPr>
        <w:pStyle w:val="Bibliographie"/>
      </w:pPr>
      <w:bookmarkStart w:id="357" w:name="ref-Roman2021"/>
      <w:bookmarkEnd w:id="356"/>
      <w:r>
        <w:t>Román, A., Tovar-Sánchez, A., Olivé, I., Navarro, G., 2021. Using a UAV-mounted multispectral camera for the monitoring of marine macrophytes. Frontiers in Marine Science 1225.</w:t>
      </w:r>
    </w:p>
    <w:p w14:paraId="0D8D53E1" w14:textId="77777777" w:rsidR="006F4A33" w:rsidRDefault="0047133D">
      <w:pPr>
        <w:pStyle w:val="Bibliographie"/>
      </w:pPr>
      <w:bookmarkStart w:id="358" w:name="ref-rossiter2020uav"/>
      <w:bookmarkEnd w:id="357"/>
      <w:r>
        <w:t>Rossiter, T., Furey, T., McCarthy, T., Stengel, D.B., 2020. UAV-mounted hyperspectral mapping of intertidal macroalgae. Estuarine, Coastal and Shelf Science 242, 106789.</w:t>
      </w:r>
    </w:p>
    <w:p w14:paraId="01D78B79" w14:textId="77777777" w:rsidR="006F4A33" w:rsidRDefault="0047133D">
      <w:pPr>
        <w:pStyle w:val="Bibliographie"/>
      </w:pPr>
      <w:bookmarkStart w:id="359" w:name="ref-SCHIBALSKI2022101414"/>
      <w:bookmarkEnd w:id="358"/>
      <w:r>
        <w:t>Schibalski, A., Kleyer, M., Maier, M., Schröder, B., 2022. Spatiotemporally explicit prediction of future ecosystem service provisioning in response to climate change, sea level rise, and adaptation strategies. Ecosystem Services 54, 101414. https://doi.org/</w:t>
      </w:r>
      <w:hyperlink r:id="rId32">
        <w:r>
          <w:rPr>
            <w:rStyle w:val="Lienhypertexte"/>
          </w:rPr>
          <w:t>https://doi.org/10.1016/j.ecoser.2022.101414</w:t>
        </w:r>
      </w:hyperlink>
    </w:p>
    <w:p w14:paraId="450E654B" w14:textId="77777777" w:rsidR="006F4A33" w:rsidRDefault="0047133D">
      <w:pPr>
        <w:pStyle w:val="Bibliographie"/>
      </w:pPr>
      <w:bookmarkStart w:id="360" w:name="ref-schneider2012nih"/>
      <w:bookmarkEnd w:id="359"/>
      <w:r>
        <w:t>Schneider, C.A., Rasband, W.S., Eliceiri, K.W., 2012. NIH image to ImageJ: 25 years of image analysis. Nature methods 9, 671–675.</w:t>
      </w:r>
    </w:p>
    <w:p w14:paraId="5450BAE6" w14:textId="77777777" w:rsidR="006F4A33" w:rsidRDefault="0047133D">
      <w:pPr>
        <w:pStyle w:val="Bibliographie"/>
      </w:pPr>
      <w:bookmarkStart w:id="361" w:name="ref-rs13081408"/>
      <w:bookmarkEnd w:id="360"/>
      <w:r>
        <w:t xml:space="preserve">Schreyers, L., Emmerik, T. van, Biermann, L., Le Lay, Y.-F., 2021. Spotting green tides over brittany from space: Three decades of monitoring with landsat imagery. Remote Sensing 13. </w:t>
      </w:r>
      <w:hyperlink r:id="rId33">
        <w:r>
          <w:rPr>
            <w:rStyle w:val="Lienhypertexte"/>
          </w:rPr>
          <w:t>https://doi.org/10.3390/rs13081408</w:t>
        </w:r>
      </w:hyperlink>
    </w:p>
    <w:p w14:paraId="381EF36E" w14:textId="77777777" w:rsidR="006F4A33" w:rsidRDefault="0047133D">
      <w:pPr>
        <w:pStyle w:val="Bibliographie"/>
      </w:pPr>
      <w:bookmarkStart w:id="362" w:name="ref-Slaton2001"/>
      <w:bookmarkEnd w:id="361"/>
      <w:r>
        <w:t>Slaton, M.R., Raymond Hunt Jr., E., Smith, W.K., 2001. Estimating near-infrared leaf reflectance from leaf structural characteristics. American Journal of Botany 88, 278–284. https://doi.org/</w:t>
      </w:r>
      <w:hyperlink r:id="rId34">
        <w:r>
          <w:rPr>
            <w:rStyle w:val="Lienhypertexte"/>
          </w:rPr>
          <w:t>https://doi.org/10.2307/2657019</w:t>
        </w:r>
      </w:hyperlink>
    </w:p>
    <w:p w14:paraId="166D8FB1" w14:textId="77777777" w:rsidR="006F4A33" w:rsidRDefault="0047133D">
      <w:pPr>
        <w:pStyle w:val="Bibliographie"/>
      </w:pPr>
      <w:bookmarkStart w:id="363" w:name="ref-soissons2018"/>
      <w:bookmarkEnd w:id="362"/>
      <w:r>
        <w:lastRenderedPageBreak/>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042E2CC8" w14:textId="77777777" w:rsidR="006F4A33" w:rsidRDefault="0047133D">
      <w:pPr>
        <w:pStyle w:val="Bibliographie"/>
      </w:pPr>
      <w:bookmarkStart w:id="364" w:name="ref-sousa2017blue"/>
      <w:bookmarkEnd w:id="363"/>
      <w:r>
        <w:t>Sousa, A.I., Santos, D.B., Silva, E.F. da, Sousa, L.P., Cleary, D.F., Soares, A.M., Lillebø, A.I., 2017. ‘Blue carbon’and nutrient stocks of salt marshes at a temperate coastal lagoon (ria de aveiro, portugal). Scientific reports 7, 41225.</w:t>
      </w:r>
    </w:p>
    <w:p w14:paraId="7A789FF6" w14:textId="77777777" w:rsidR="006F4A33" w:rsidRDefault="0047133D">
      <w:pPr>
        <w:pStyle w:val="Bibliographie"/>
      </w:pPr>
      <w:bookmarkStart w:id="365" w:name="ref-sousa2019blue"/>
      <w:bookmarkEnd w:id="364"/>
      <w:r>
        <w:t>Sousa, A.I., Silva, J.F. da, Azevedo, A., Lillebø, A.I., 2019. Blue carbon stock in zostera noltei meadows at ria de aveiro coastal lagoon (portugal) over a decade. Scientific reports 9, 14387.</w:t>
      </w:r>
    </w:p>
    <w:p w14:paraId="009DA020" w14:textId="77777777" w:rsidR="006F4A33" w:rsidRDefault="0047133D">
      <w:pPr>
        <w:pStyle w:val="Bibliographie"/>
      </w:pPr>
      <w:bookmarkStart w:id="366" w:name="ref-sutton2011european"/>
      <w:bookmarkEnd w:id="365"/>
      <w:r>
        <w:t>Sutton, M.A., Van Grinsven, H., Billen, G., Bleeker, A., Bouwman, A., Oenema, O., 2011. European nitrogen assessement-summary for policy makers, in: The European Nitrogen Assessment. Sources, Effects and Policy Perspectives. pp. xxiv–xxxiv.</w:t>
      </w:r>
    </w:p>
    <w:p w14:paraId="3A149390" w14:textId="77777777" w:rsidR="006F4A33" w:rsidRDefault="0047133D">
      <w:pPr>
        <w:pStyle w:val="Bibliographie"/>
      </w:pPr>
      <w:bookmarkStart w:id="367" w:name="ref-tallam2023"/>
      <w:bookmarkEnd w:id="366"/>
      <w:r>
        <w:t>Tallam, K., Nguyen, N., Ventura, J., Fricker, A., Calhoun, S., O’Leary, J., Fitzgibbons, M., Robbins, I., Walter, R.K., 2023. Application of deep learning for classification of intertidal eelgrass from drone-acquired imagery. Remote Sensing 15, 2321.</w:t>
      </w:r>
    </w:p>
    <w:p w14:paraId="426DCE09" w14:textId="77777777" w:rsidR="006F4A33" w:rsidRDefault="0047133D">
      <w:pPr>
        <w:pStyle w:val="Bibliographie"/>
      </w:pPr>
      <w:bookmarkStart w:id="368" w:name="ref-Traganos2018"/>
      <w:bookmarkEnd w:id="367"/>
      <w:r>
        <w:t xml:space="preserve">Traganos, D., Reinartz, P., 2018. Mapping mediterranean seagrasses with sentinel-2 imagery. Marine Pollution Bulletin 134, 197–209. </w:t>
      </w:r>
      <w:hyperlink r:id="rId35">
        <w:r>
          <w:rPr>
            <w:rStyle w:val="Lienhypertexte"/>
          </w:rPr>
          <w:t>https://doi.org/10.1016/j.marpolbul.2017.06.075</w:t>
        </w:r>
      </w:hyperlink>
    </w:p>
    <w:p w14:paraId="09860298" w14:textId="77777777" w:rsidR="006F4A33" w:rsidRDefault="0047133D">
      <w:pPr>
        <w:pStyle w:val="Bibliographie"/>
      </w:pPr>
      <w:bookmarkStart w:id="369" w:name="ref-tuya2013"/>
      <w:bookmarkEnd w:id="368"/>
      <w:r>
        <w:t>Tuya, F., Hernandez-Zerpa, H., Espino, F., Haroun, R., 2013. Drastic decadal decline of the seagrass cymodocea nodosa at gran canaria (eastern atlantic): Interactions with the green algae caulerpa prolifera. Aquatic Botany 105, 1–6.</w:t>
      </w:r>
    </w:p>
    <w:p w14:paraId="751E3418" w14:textId="77777777" w:rsidR="006F4A33" w:rsidRDefault="0047133D">
      <w:pPr>
        <w:pStyle w:val="Bibliographie"/>
      </w:pPr>
      <w:bookmarkStart w:id="370" w:name="ref-unsworth2022"/>
      <w:bookmarkEnd w:id="369"/>
      <w:r>
        <w:t>Unsworth, R.K., Cullen-Unsworth, L.C., Jones, B.L., Lilley, R.J., 2022. The planetary role of seagrass conservation. Science 377, 609–613.</w:t>
      </w:r>
    </w:p>
    <w:p w14:paraId="22C1635F" w14:textId="77777777" w:rsidR="006F4A33" w:rsidRDefault="0047133D">
      <w:pPr>
        <w:pStyle w:val="Bibliographie"/>
      </w:pPr>
      <w:bookmarkStart w:id="371" w:name="ref-veettil2020opportunities"/>
      <w:bookmarkEnd w:id="370"/>
      <w:r>
        <w:t>Veettil, B.K., Ward, R.D., Lima, M.D.A.C., Stankovic, M., Hoai, P.N., Quang, N.X., 2020. Opportunities for seagrass research derived from remote sensing: A review of current methods. Ecological Indicators 117, 106560.</w:t>
      </w:r>
    </w:p>
    <w:p w14:paraId="700E07A7" w14:textId="77777777" w:rsidR="006F4A33" w:rsidRDefault="0047133D">
      <w:pPr>
        <w:pStyle w:val="Bibliographie"/>
      </w:pPr>
      <w:bookmarkStart w:id="372" w:name="ref-villalobos2023remote"/>
      <w:bookmarkEnd w:id="371"/>
      <w:r>
        <w:t>Villalobos Perna, P., Di Febbraro, M., Carranza, M.L., Marzialetti, F., Innangi, M., 2023. Remote sensing and invasive plants in coastal ecosystems: What we know so far and future prospects. Land 12, 341.</w:t>
      </w:r>
    </w:p>
    <w:p w14:paraId="65489132" w14:textId="77777777" w:rsidR="006F4A33" w:rsidRDefault="0047133D">
      <w:pPr>
        <w:pStyle w:val="Bibliographie"/>
      </w:pPr>
      <w:bookmarkStart w:id="373" w:name="ref-villares1999nitrogen"/>
      <w:bookmarkEnd w:id="372"/>
      <w:r>
        <w:t>Villares, R., Puente, X., Carballeira, A., 1999. Nitrogen and phosphorus in ulva sp. In the galician rias bajas (northwest spain): Seasonal fluctuations and influence on growth. Boletin-Instituto Español de Oceanografia 15, 337–342.</w:t>
      </w:r>
    </w:p>
    <w:p w14:paraId="2BF70B00" w14:textId="77777777" w:rsidR="006F4A33" w:rsidRDefault="0047133D">
      <w:pPr>
        <w:pStyle w:val="Bibliographie"/>
      </w:pPr>
      <w:bookmarkStart w:id="374" w:name="ref-wang2022"/>
      <w:bookmarkEnd w:id="373"/>
      <w:r>
        <w:t>Wang, Z., Fang, Z., Liang, J., Song, X., 2022. Assessment of global habitat suitability and risk of ocean green tides. Harmful Algae 119, 102324.</w:t>
      </w:r>
    </w:p>
    <w:p w14:paraId="3F6DBEB0" w14:textId="77777777" w:rsidR="006F4A33" w:rsidRDefault="0047133D">
      <w:pPr>
        <w:pStyle w:val="Bibliographie"/>
      </w:pPr>
      <w:bookmarkStart w:id="375" w:name="ref-WEI2015399"/>
      <w:bookmarkEnd w:id="374"/>
      <w:r>
        <w:t>Wei, P., Lu, Z., Song, J., 2015. Variable importance analysis: A comprehensive review. Reliability Engineering and System Safety 142, 399–432. https://doi.org/</w:t>
      </w:r>
      <w:hyperlink r:id="rId36">
        <w:r>
          <w:rPr>
            <w:rStyle w:val="Lienhypertexte"/>
          </w:rPr>
          <w:t>https://doi.org/10.1016/j.ress.2015.05.018</w:t>
        </w:r>
      </w:hyperlink>
    </w:p>
    <w:p w14:paraId="70394EE9" w14:textId="77777777" w:rsidR="006F4A33" w:rsidRDefault="0047133D">
      <w:pPr>
        <w:pStyle w:val="Bibliographie"/>
      </w:pPr>
      <w:bookmarkStart w:id="376" w:name="ref-xu2021"/>
      <w:bookmarkEnd w:id="375"/>
      <w:r>
        <w:lastRenderedPageBreak/>
        <w:t>Xu, S., Xu, S., Zhou, Y., Yue, S., Zhang, X., Gu, R., Zhang, Y., Qiao, Y., Liu, M., 2021. Long-term changes in the unique and largest seagrass meadows in the bohai sea (china) using satellite (1974–2019) and sonar data: Implication for conservation and restoration. Remote Sensing 13, 856.</w:t>
      </w:r>
    </w:p>
    <w:p w14:paraId="61952CD7" w14:textId="77777777" w:rsidR="006F4A33" w:rsidRDefault="0047133D">
      <w:pPr>
        <w:pStyle w:val="Bibliographie"/>
      </w:pPr>
      <w:bookmarkStart w:id="377" w:name="ref-ye2011green"/>
      <w:bookmarkEnd w:id="376"/>
      <w:r>
        <w:t>Ye, N., Zhang, X., Mao, Y., Liang, C., Xu, D., Zou, J., Zhuang, Z., Wang, Q., 2011. “Green tides” are overwhelming the coastline of our blue planet: Taking the world’s largest example. Ecological Research 26, 477–485.</w:t>
      </w:r>
    </w:p>
    <w:p w14:paraId="32E61909" w14:textId="77777777" w:rsidR="006F4A33" w:rsidRDefault="0047133D">
      <w:pPr>
        <w:pStyle w:val="Bibliographie"/>
      </w:pPr>
      <w:bookmarkStart w:id="378" w:name="ref-Zoffoli2021"/>
      <w:bookmarkEnd w:id="377"/>
      <w:r>
        <w:t xml:space="preserve">Zoffoli, M.L., Gernez, P., Godet, L., Peters, S., Oiry, S., Barillé, L., 2021. Decadal increase in the ecological status of a north-atlantic intertidal seagrass meadow observed with multi-mission satellite time-series. Ecological Indicators 130, 108033. </w:t>
      </w:r>
      <w:hyperlink r:id="rId37">
        <w:r>
          <w:rPr>
            <w:rStyle w:val="Lienhypertexte"/>
          </w:rPr>
          <w:t>https://doi.org/10.1016/j.ecolind.2021.108033</w:t>
        </w:r>
      </w:hyperlink>
    </w:p>
    <w:p w14:paraId="405B3B72" w14:textId="77777777" w:rsidR="006F4A33" w:rsidRDefault="0047133D">
      <w:pPr>
        <w:pStyle w:val="Bibliographie"/>
      </w:pPr>
      <w:bookmarkStart w:id="379" w:name="ref-Zoffoli2022"/>
      <w:bookmarkEnd w:id="378"/>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 </w:t>
      </w:r>
      <w:hyperlink r:id="rId38">
        <w:r>
          <w:rPr>
            <w:rStyle w:val="Lienhypertexte"/>
          </w:rPr>
          <w:t>https://doi.org/10.1002/rse2.319</w:t>
        </w:r>
      </w:hyperlink>
    </w:p>
    <w:p w14:paraId="070461B4" w14:textId="77777777" w:rsidR="006F4A33" w:rsidRDefault="0047133D">
      <w:pPr>
        <w:pStyle w:val="Bibliographie"/>
      </w:pPr>
      <w:bookmarkStart w:id="380" w:name="ref-ZOFFOLI2020112020"/>
      <w:bookmarkEnd w:id="379"/>
      <w:r>
        <w:t>Zoffoli, M.L., Gernez, P., Rosa, P., Le Bris, A., Brando, V.E., Barillé, A.-L., Harin, N., Peters, S., Poser, K., Spaias, L., Peralta, G., Barillé, L., 2020. Sentinel-2 remote sensing of zostera noltei-dominated intertidal seagrass meadows. Remote Sensing of Environment 251, 112020. https://doi.org/</w:t>
      </w:r>
      <w:hyperlink r:id="rId39">
        <w:r>
          <w:rPr>
            <w:rStyle w:val="Lienhypertexte"/>
          </w:rPr>
          <w:t>https://doi.org/10.1016/j.rse.2020.112020</w:t>
        </w:r>
      </w:hyperlink>
      <w:bookmarkEnd w:id="287"/>
      <w:bookmarkEnd w:id="300"/>
      <w:bookmarkEnd w:id="380"/>
    </w:p>
    <w:sectPr w:rsidR="006F4A33">
      <w:pgSz w:w="12240" w:h="15840"/>
      <w:pgMar w:top="1417" w:right="1417" w:bottom="1417" w:left="1417"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pierre gernez" w:date="2024-10-03T12:20:00Z" w:initials="p">
    <w:p w14:paraId="20ECD55E" w14:textId="2D7F4F70" w:rsidR="00404002" w:rsidRDefault="00404002">
      <w:pPr>
        <w:pStyle w:val="Commentaire"/>
      </w:pPr>
      <w:r>
        <w:rPr>
          <w:rStyle w:val="Marquedecommentaire"/>
        </w:rPr>
        <w:annotationRef/>
      </w:r>
      <w:proofErr w:type="spellStart"/>
      <w:r>
        <w:t>J’anticipe</w:t>
      </w:r>
      <w:proofErr w:type="spellEnd"/>
      <w:r>
        <w:t xml:space="preserve"> les </w:t>
      </w:r>
      <w:proofErr w:type="spellStart"/>
      <w:r>
        <w:t>commentaires</w:t>
      </w:r>
      <w:proofErr w:type="spellEnd"/>
      <w:r>
        <w:t xml:space="preserve"> </w:t>
      </w:r>
      <w:proofErr w:type="spellStart"/>
      <w:r>
        <w:t>habituels</w:t>
      </w:r>
      <w:proofErr w:type="spellEnd"/>
      <w:r>
        <w:t xml:space="preserve"> des reviewers </w:t>
      </w:r>
      <w:proofErr w:type="spellStart"/>
      <w:r>
        <w:t>peu</w:t>
      </w:r>
      <w:proofErr w:type="spellEnd"/>
      <w:r>
        <w:t xml:space="preserve"> </w:t>
      </w:r>
      <w:proofErr w:type="spellStart"/>
      <w:r>
        <w:t>familiers</w:t>
      </w:r>
      <w:proofErr w:type="spellEnd"/>
      <w:r>
        <w:t xml:space="preserve"> des zones </w:t>
      </w:r>
      <w:proofErr w:type="spellStart"/>
      <w:r>
        <w:t>intertidales</w:t>
      </w:r>
      <w:proofErr w:type="spellEnd"/>
      <w:r>
        <w:t xml:space="preserve">… </w:t>
      </w:r>
      <w:proofErr w:type="spellStart"/>
      <w:r>
        <w:t>Insiste</w:t>
      </w:r>
      <w:proofErr w:type="spellEnd"/>
      <w:r>
        <w:t xml:space="preserve"> </w:t>
      </w:r>
      <w:proofErr w:type="spellStart"/>
      <w:r>
        <w:t>bien</w:t>
      </w:r>
      <w:proofErr w:type="spellEnd"/>
      <w:r>
        <w:t xml:space="preserve"> </w:t>
      </w:r>
      <w:proofErr w:type="spellStart"/>
      <w:r>
        <w:t>là</w:t>
      </w:r>
      <w:proofErr w:type="spellEnd"/>
      <w:r>
        <w:t xml:space="preserve"> </w:t>
      </w:r>
      <w:proofErr w:type="spellStart"/>
      <w:r>
        <w:t>dessus</w:t>
      </w:r>
      <w:proofErr w:type="spellEnd"/>
      <w:r>
        <w:t xml:space="preserve"> </w:t>
      </w:r>
      <w:proofErr w:type="spellStart"/>
      <w:r>
        <w:t>dans</w:t>
      </w:r>
      <w:proofErr w:type="spellEnd"/>
      <w:r>
        <w:t xml:space="preserve"> le M&amp;M </w:t>
      </w:r>
      <w:proofErr w:type="spellStart"/>
      <w:r>
        <w:t>également</w:t>
      </w:r>
      <w:proofErr w:type="spellEnd"/>
      <w:r>
        <w:t>.</w:t>
      </w:r>
    </w:p>
  </w:comment>
  <w:comment w:id="29" w:author="pierre gernez" w:date="2024-10-03T08:58:00Z" w:initials="p">
    <w:p w14:paraId="05C45A57" w14:textId="65007453" w:rsidR="0047133D" w:rsidRDefault="0047133D">
      <w:pPr>
        <w:pStyle w:val="Commentaire"/>
      </w:pPr>
      <w:r>
        <w:rPr>
          <w:rStyle w:val="Marquedecommentaire"/>
        </w:rPr>
        <w:annotationRef/>
      </w:r>
      <w:proofErr w:type="spellStart"/>
      <w:r>
        <w:t>Ça</w:t>
      </w:r>
      <w:proofErr w:type="spellEnd"/>
      <w:r>
        <w:t xml:space="preserve"> me </w:t>
      </w:r>
      <w:proofErr w:type="spellStart"/>
      <w:r>
        <w:t>parait</w:t>
      </w:r>
      <w:proofErr w:type="spellEnd"/>
      <w:r>
        <w:t xml:space="preserve"> important. </w:t>
      </w:r>
      <w:proofErr w:type="spellStart"/>
      <w:r>
        <w:t>J’ai</w:t>
      </w:r>
      <w:proofErr w:type="spellEnd"/>
      <w:r>
        <w:t xml:space="preserve"> </w:t>
      </w:r>
      <w:proofErr w:type="spellStart"/>
      <w:r>
        <w:t>indiqué</w:t>
      </w:r>
      <w:proofErr w:type="spellEnd"/>
      <w:r>
        <w:t xml:space="preserve"> que </w:t>
      </w:r>
      <w:proofErr w:type="spellStart"/>
      <w:r>
        <w:t>c’était</w:t>
      </w:r>
      <w:proofErr w:type="spellEnd"/>
      <w:r>
        <w:t xml:space="preserve"> précis </w:t>
      </w:r>
      <w:proofErr w:type="spellStart"/>
      <w:r>
        <w:t>jusqu’à</w:t>
      </w:r>
      <w:proofErr w:type="spellEnd"/>
      <w:r>
        <w:t xml:space="preserve"> 10 m</w:t>
      </w:r>
      <w:r w:rsidR="00B4791E">
        <w:t xml:space="preserve"> pour les </w:t>
      </w:r>
      <w:proofErr w:type="spellStart"/>
      <w:r w:rsidR="00B4791E">
        <w:t>herbier</w:t>
      </w:r>
      <w:r w:rsidR="00404002">
        <w:t>s</w:t>
      </w:r>
      <w:proofErr w:type="spellEnd"/>
      <w:r>
        <w:t xml:space="preserve">, </w:t>
      </w:r>
      <w:proofErr w:type="spellStart"/>
      <w:r>
        <w:t>mais</w:t>
      </w:r>
      <w:proofErr w:type="spellEnd"/>
      <w:r>
        <w:t xml:space="preserve"> </w:t>
      </w:r>
      <w:proofErr w:type="spellStart"/>
      <w:r>
        <w:t>n’hésite</w:t>
      </w:r>
      <w:proofErr w:type="spellEnd"/>
      <w:r>
        <w:t xml:space="preserve"> pas modifier</w:t>
      </w:r>
    </w:p>
  </w:comment>
  <w:comment w:id="72" w:author="pierre gernez" w:date="2024-10-03T07:37:00Z" w:initials="p">
    <w:p w14:paraId="346952E0" w14:textId="77777777" w:rsidR="0047133D" w:rsidRDefault="0047133D">
      <w:pPr>
        <w:pStyle w:val="Commentaire"/>
      </w:pPr>
      <w:r>
        <w:rPr>
          <w:rStyle w:val="Marquedecommentaire"/>
        </w:rPr>
        <w:annotationRef/>
      </w:r>
      <w:proofErr w:type="spellStart"/>
      <w:r>
        <w:t>En</w:t>
      </w:r>
      <w:proofErr w:type="spellEnd"/>
      <w:r>
        <w:t xml:space="preserve"> fait </w:t>
      </w:r>
      <w:proofErr w:type="spellStart"/>
      <w:r>
        <w:t>ça</w:t>
      </w:r>
      <w:proofErr w:type="spellEnd"/>
      <w:r>
        <w:t xml:space="preserve"> a </w:t>
      </w:r>
      <w:proofErr w:type="spellStart"/>
      <w:r>
        <w:t>été</w:t>
      </w:r>
      <w:proofErr w:type="spellEnd"/>
      <w:r>
        <w:t xml:space="preserve"> </w:t>
      </w:r>
      <w:proofErr w:type="spellStart"/>
      <w:r>
        <w:t>validé</w:t>
      </w:r>
      <w:proofErr w:type="spellEnd"/>
      <w:r>
        <w:t xml:space="preserve"> </w:t>
      </w:r>
      <w:proofErr w:type="spellStart"/>
      <w:r>
        <w:t>dans</w:t>
      </w:r>
      <w:proofErr w:type="spellEnd"/>
      <w:r>
        <w:t xml:space="preserve"> Davies et al. (2024a</w:t>
      </w:r>
      <w:proofErr w:type="gramStart"/>
      <w:r>
        <w:t>,b</w:t>
      </w:r>
      <w:proofErr w:type="gramEnd"/>
      <w:r>
        <w:t xml:space="preserve">), </w:t>
      </w:r>
      <w:proofErr w:type="spellStart"/>
      <w:r>
        <w:t>mais</w:t>
      </w:r>
      <w:proofErr w:type="spellEnd"/>
      <w:r>
        <w:t xml:space="preserve"> pour le narrative de ton papier, </w:t>
      </w:r>
      <w:proofErr w:type="spellStart"/>
      <w:r>
        <w:t>ce</w:t>
      </w:r>
      <w:proofErr w:type="spellEnd"/>
      <w:r>
        <w:t xml:space="preserve"> </w:t>
      </w:r>
      <w:proofErr w:type="spellStart"/>
      <w:r>
        <w:t>n’est</w:t>
      </w:r>
      <w:proofErr w:type="spellEnd"/>
      <w:r>
        <w:t xml:space="preserve"> pas la </w:t>
      </w:r>
      <w:proofErr w:type="spellStart"/>
      <w:r>
        <w:t>peine</w:t>
      </w:r>
      <w:proofErr w:type="spellEnd"/>
      <w:r>
        <w:t xml:space="preserve"> </w:t>
      </w:r>
      <w:proofErr w:type="spellStart"/>
      <w:r>
        <w:t>d’insister</w:t>
      </w:r>
      <w:proofErr w:type="spellEnd"/>
      <w:r>
        <w:t xml:space="preserve"> </w:t>
      </w:r>
      <w:proofErr w:type="spellStart"/>
      <w:r>
        <w:t>là-dessus</w:t>
      </w:r>
      <w:proofErr w:type="spellEnd"/>
      <w:r>
        <w:t xml:space="preserve"> ;)</w:t>
      </w:r>
    </w:p>
  </w:comment>
  <w:comment w:id="88" w:author="pierre gernez" w:date="2024-10-03T08:42:00Z" w:initials="p">
    <w:p w14:paraId="413FEFFF" w14:textId="24711C48" w:rsidR="0047133D" w:rsidRDefault="0047133D">
      <w:pPr>
        <w:pStyle w:val="Commentaire"/>
      </w:pPr>
      <w:r>
        <w:rPr>
          <w:rStyle w:val="Marquedecommentaire"/>
        </w:rPr>
        <w:annotationRef/>
      </w:r>
      <w:proofErr w:type="spellStart"/>
      <w:r>
        <w:t>C’est</w:t>
      </w:r>
      <w:proofErr w:type="spellEnd"/>
      <w:r>
        <w:t xml:space="preserve"> </w:t>
      </w:r>
      <w:proofErr w:type="spellStart"/>
      <w:r>
        <w:t>bien</w:t>
      </w:r>
      <w:proofErr w:type="spellEnd"/>
      <w:r>
        <w:t xml:space="preserve"> </w:t>
      </w:r>
      <w:proofErr w:type="spellStart"/>
      <w:r>
        <w:t>ça</w:t>
      </w:r>
      <w:proofErr w:type="spellEnd"/>
      <w:r>
        <w:t xml:space="preserve">? 9 </w:t>
      </w:r>
      <w:proofErr w:type="spellStart"/>
      <w:r>
        <w:t>vols</w:t>
      </w:r>
      <w:proofErr w:type="spellEnd"/>
      <w:r>
        <w:t>?</w:t>
      </w:r>
    </w:p>
  </w:comment>
  <w:comment w:id="119" w:author="pierre gernez" w:date="2024-10-03T08:40:00Z" w:initials="p">
    <w:p w14:paraId="4AA56427" w14:textId="5430640F" w:rsidR="0047133D" w:rsidRDefault="0047133D">
      <w:pPr>
        <w:pStyle w:val="Commentaire"/>
      </w:pPr>
      <w:r>
        <w:rPr>
          <w:rStyle w:val="Marquedecommentaire"/>
        </w:rPr>
        <w:annotationRef/>
      </w:r>
      <w:r>
        <w:t xml:space="preserve">Un des </w:t>
      </w:r>
      <w:proofErr w:type="spellStart"/>
      <w:r>
        <w:t>commentaires</w:t>
      </w:r>
      <w:proofErr w:type="spellEnd"/>
      <w:r>
        <w:t xml:space="preserve"> </w:t>
      </w:r>
      <w:proofErr w:type="spellStart"/>
      <w:r>
        <w:t>était</w:t>
      </w:r>
      <w:proofErr w:type="spellEnd"/>
      <w:r>
        <w:t xml:space="preserve"> </w:t>
      </w:r>
      <w:proofErr w:type="spellStart"/>
      <w:r>
        <w:t>d’indiquer</w:t>
      </w:r>
      <w:proofErr w:type="spellEnd"/>
      <w:r>
        <w:t xml:space="preserve"> la resolution </w:t>
      </w:r>
      <w:proofErr w:type="spellStart"/>
      <w:r>
        <w:t>spatiale</w:t>
      </w:r>
      <w:proofErr w:type="spellEnd"/>
      <w:r>
        <w:t xml:space="preserve"> </w:t>
      </w:r>
      <w:proofErr w:type="spellStart"/>
      <w:r>
        <w:t>plutôt</w:t>
      </w:r>
      <w:proofErr w:type="spellEnd"/>
      <w:r>
        <w:t xml:space="preserve"> que </w:t>
      </w:r>
      <w:proofErr w:type="spellStart"/>
      <w:r>
        <w:t>l’altitude</w:t>
      </w:r>
      <w:proofErr w:type="spellEnd"/>
      <w:r>
        <w:t xml:space="preserve">. </w:t>
      </w:r>
      <w:proofErr w:type="spellStart"/>
      <w:r>
        <w:t>Vérifie</w:t>
      </w:r>
      <w:proofErr w:type="spellEnd"/>
      <w:r>
        <w:t xml:space="preserve"> </w:t>
      </w:r>
      <w:proofErr w:type="spellStart"/>
      <w:r>
        <w:t>dans</w:t>
      </w:r>
      <w:proofErr w:type="spellEnd"/>
      <w:r>
        <w:t xml:space="preserve"> le </w:t>
      </w:r>
      <w:proofErr w:type="spellStart"/>
      <w:r>
        <w:t>reste</w:t>
      </w:r>
      <w:proofErr w:type="spellEnd"/>
      <w:r>
        <w:t xml:space="preserve"> du </w:t>
      </w:r>
      <w:proofErr w:type="spellStart"/>
      <w:r>
        <w:t>texte</w:t>
      </w:r>
      <w:proofErr w:type="spellEnd"/>
      <w:r>
        <w:t xml:space="preserve"> que </w:t>
      </w:r>
      <w:proofErr w:type="spellStart"/>
      <w:r>
        <w:t>c’est</w:t>
      </w:r>
      <w:proofErr w:type="spellEnd"/>
      <w:r>
        <w:t xml:space="preserve"> la resolution </w:t>
      </w:r>
      <w:proofErr w:type="spellStart"/>
      <w:r>
        <w:t>spatiale</w:t>
      </w:r>
      <w:proofErr w:type="spellEnd"/>
      <w:r>
        <w:t xml:space="preserve"> qui </w:t>
      </w:r>
      <w:proofErr w:type="spellStart"/>
      <w:r>
        <w:t>est</w:t>
      </w:r>
      <w:proofErr w:type="spellEnd"/>
      <w:r>
        <w:t xml:space="preserve"> </w:t>
      </w:r>
      <w:proofErr w:type="spellStart"/>
      <w:r>
        <w:t>mise</w:t>
      </w:r>
      <w:proofErr w:type="spellEnd"/>
      <w:r>
        <w:t xml:space="preserve"> </w:t>
      </w:r>
      <w:proofErr w:type="spellStart"/>
      <w:r>
        <w:t>en</w:t>
      </w:r>
      <w:proofErr w:type="spellEnd"/>
      <w:r>
        <w:t xml:space="preserve"> </w:t>
      </w:r>
      <w:proofErr w:type="spellStart"/>
      <w:r>
        <w:t>avant</w:t>
      </w:r>
      <w:proofErr w:type="spellEnd"/>
      <w:r>
        <w:t xml:space="preserve"> (et non pas </w:t>
      </w:r>
      <w:proofErr w:type="spellStart"/>
      <w:r>
        <w:t>l’altitude</w:t>
      </w:r>
      <w:proofErr w:type="spellEnd"/>
      <w:r>
        <w:t xml:space="preserve"> du </w:t>
      </w:r>
      <w:proofErr w:type="spellStart"/>
      <w:r>
        <w:t>vol</w:t>
      </w:r>
      <w:proofErr w:type="spellEnd"/>
      <w:r>
        <w:t>).</w:t>
      </w:r>
    </w:p>
  </w:comment>
  <w:comment w:id="211" w:author="pierre gernez" w:date="2024-10-03T12:15:00Z" w:initials="p">
    <w:p w14:paraId="446F278E" w14:textId="6B8EA1A1" w:rsidR="00404002" w:rsidRDefault="00404002">
      <w:pPr>
        <w:pStyle w:val="Commentaire"/>
      </w:pPr>
      <w:r>
        <w:rPr>
          <w:rStyle w:val="Marquedecommentaire"/>
        </w:rPr>
        <w:annotationRef/>
      </w:r>
      <w:proofErr w:type="spellStart"/>
      <w:r>
        <w:t>Confus</w:t>
      </w:r>
      <w:proofErr w:type="spellEnd"/>
      <w:r>
        <w:t xml:space="preserve">, </w:t>
      </w:r>
      <w:proofErr w:type="spellStart"/>
      <w:r>
        <w:t>indique</w:t>
      </w:r>
      <w:proofErr w:type="spellEnd"/>
      <w:r>
        <w:t xml:space="preserve"> la </w:t>
      </w:r>
      <w:proofErr w:type="spellStart"/>
      <w:r>
        <w:t>taille</w:t>
      </w:r>
      <w:proofErr w:type="spellEnd"/>
      <w:r>
        <w:t xml:space="preserve"> du pixel, </w:t>
      </w:r>
      <w:proofErr w:type="spellStart"/>
      <w:r>
        <w:t>ça</w:t>
      </w:r>
      <w:proofErr w:type="spellEnd"/>
      <w:r>
        <w:t xml:space="preserve"> sera plus </w:t>
      </w:r>
      <w:proofErr w:type="spellStart"/>
      <w:r>
        <w:t>clair</w:t>
      </w:r>
      <w:proofErr w:type="spellEnd"/>
    </w:p>
  </w:comment>
  <w:comment w:id="218" w:author="pierre gernez" w:date="2024-10-03T12:17:00Z" w:initials="p">
    <w:p w14:paraId="0EB59272" w14:textId="551D739B" w:rsidR="00404002" w:rsidRDefault="00404002">
      <w:pPr>
        <w:pStyle w:val="Commentaire"/>
      </w:pPr>
      <w:r>
        <w:rPr>
          <w:rStyle w:val="Marquedecommentaire"/>
        </w:rPr>
        <w:annotationRef/>
      </w:r>
      <w:proofErr w:type="spellStart"/>
      <w:r>
        <w:t>Vérifie</w:t>
      </w:r>
      <w:proofErr w:type="spellEnd"/>
      <w:r>
        <w:t xml:space="preserve"> que </w:t>
      </w:r>
      <w:proofErr w:type="spellStart"/>
      <w:r>
        <w:t>c’est</w:t>
      </w:r>
      <w:proofErr w:type="spellEnd"/>
      <w:r>
        <w:t xml:space="preserve"> </w:t>
      </w:r>
      <w:proofErr w:type="spellStart"/>
      <w:r>
        <w:t>bien</w:t>
      </w:r>
      <w:proofErr w:type="spellEnd"/>
      <w:r>
        <w:t xml:space="preserve"> </w:t>
      </w:r>
      <w:proofErr w:type="spellStart"/>
      <w:r>
        <w:t>clair</w:t>
      </w:r>
      <w:proofErr w:type="spellEnd"/>
      <w:r>
        <w:t xml:space="preserve"> </w:t>
      </w:r>
      <w:proofErr w:type="spellStart"/>
      <w:r>
        <w:t>dès</w:t>
      </w:r>
      <w:proofErr w:type="spellEnd"/>
      <w:r>
        <w:t xml:space="preserve"> le début du </w:t>
      </w:r>
      <w:proofErr w:type="spellStart"/>
      <w:r>
        <w:t>papierque</w:t>
      </w:r>
      <w:proofErr w:type="spellEnd"/>
      <w:r>
        <w:t xml:space="preserve"> </w:t>
      </w:r>
      <w:proofErr w:type="spellStart"/>
      <w:r>
        <w:t>c’est</w:t>
      </w:r>
      <w:proofErr w:type="spellEnd"/>
      <w:r>
        <w:t xml:space="preserve"> “emerged”, </w:t>
      </w:r>
      <w:proofErr w:type="spellStart"/>
      <w:r>
        <w:t>ça</w:t>
      </w:r>
      <w:proofErr w:type="spellEnd"/>
      <w:r>
        <w:t xml:space="preserve"> </w:t>
      </w:r>
      <w:proofErr w:type="spellStart"/>
      <w:r>
        <w:t>évitera</w:t>
      </w:r>
      <w:proofErr w:type="spellEnd"/>
      <w:r>
        <w:t xml:space="preserve"> les questions des reviewers…</w:t>
      </w:r>
    </w:p>
  </w:comment>
  <w:comment w:id="241" w:author="pierre gernez" w:date="2024-10-03T12:34:00Z" w:initials="p">
    <w:p w14:paraId="385148D9" w14:textId="76A82DA2" w:rsidR="00E44F2A" w:rsidRDefault="00E44F2A">
      <w:pPr>
        <w:pStyle w:val="Commentaire"/>
      </w:pPr>
      <w:r>
        <w:rPr>
          <w:rStyle w:val="Marquedecommentaire"/>
        </w:rPr>
        <w:annotationRef/>
      </w:r>
      <w:r>
        <w:t xml:space="preserve">Pas tout à fait </w:t>
      </w:r>
      <w:proofErr w:type="spellStart"/>
      <w:r>
        <w:t>d’accord</w:t>
      </w:r>
      <w:proofErr w:type="spellEnd"/>
      <w:r>
        <w:t xml:space="preserve">, </w:t>
      </w:r>
      <w:proofErr w:type="spellStart"/>
      <w:r>
        <w:t>ça</w:t>
      </w:r>
      <w:proofErr w:type="spellEnd"/>
      <w:r>
        <w:t xml:space="preserve"> </w:t>
      </w:r>
      <w:proofErr w:type="spellStart"/>
      <w:r>
        <w:t>n’est</w:t>
      </w:r>
      <w:proofErr w:type="spellEnd"/>
      <w:r>
        <w:t xml:space="preserve"> pas </w:t>
      </w:r>
      <w:proofErr w:type="spellStart"/>
      <w:r>
        <w:t>vrai</w:t>
      </w:r>
      <w:proofErr w:type="spellEnd"/>
      <w:r>
        <w:t xml:space="preserve"> à plus </w:t>
      </w:r>
      <w:proofErr w:type="spellStart"/>
      <w:r>
        <w:t>faible</w:t>
      </w:r>
      <w:proofErr w:type="spellEnd"/>
      <w:r>
        <w:t xml:space="preserve"> resolution </w:t>
      </w:r>
      <w:proofErr w:type="spellStart"/>
      <w:r>
        <w:t>spatiale</w:t>
      </w:r>
      <w:proofErr w:type="spellEnd"/>
      <w:r>
        <w:t xml:space="preserve"> (10 m). Je </w:t>
      </w:r>
      <w:proofErr w:type="spellStart"/>
      <w:r>
        <w:t>te</w:t>
      </w:r>
      <w:proofErr w:type="spellEnd"/>
      <w:r>
        <w:t xml:space="preserve"> laisse </w:t>
      </w:r>
      <w:proofErr w:type="spellStart"/>
      <w:r>
        <w:t>préciser</w:t>
      </w:r>
      <w:proofErr w:type="spellEnd"/>
      <w:r>
        <w:t>?</w:t>
      </w:r>
    </w:p>
  </w:comment>
  <w:comment w:id="245" w:author="pierre gernez" w:date="2024-10-03T12:48:00Z" w:initials="p">
    <w:p w14:paraId="5ED2248A" w14:textId="640AD07B" w:rsidR="004C441E" w:rsidRDefault="004C441E">
      <w:pPr>
        <w:pStyle w:val="Commentaire"/>
      </w:pPr>
      <w:r>
        <w:rPr>
          <w:rStyle w:val="Marquedecommentaire"/>
        </w:rPr>
        <w:annotationRef/>
      </w:r>
      <w:r>
        <w:t xml:space="preserve">Medium </w:t>
      </w:r>
      <w:proofErr w:type="spellStart"/>
      <w:r>
        <w:t>c’est</w:t>
      </w:r>
      <w:proofErr w:type="spellEnd"/>
      <w:r>
        <w:t xml:space="preserve"> </w:t>
      </w:r>
      <w:proofErr w:type="spellStart"/>
      <w:r>
        <w:t>plusieurs</w:t>
      </w:r>
      <w:proofErr w:type="spellEnd"/>
      <w:r>
        <w:t xml:space="preserve"> </w:t>
      </w:r>
      <w:proofErr w:type="spellStart"/>
      <w:r>
        <w:t>centaines</w:t>
      </w:r>
      <w:proofErr w:type="spellEnd"/>
      <w:r>
        <w:t xml:space="preserve"> de m, </w:t>
      </w:r>
      <w:proofErr w:type="spellStart"/>
      <w:r>
        <w:t>comme</w:t>
      </w:r>
      <w:proofErr w:type="spellEnd"/>
      <w:r>
        <w:t xml:space="preserve"> MODIS </w:t>
      </w:r>
      <w:proofErr w:type="spellStart"/>
      <w:r>
        <w:t>ou</w:t>
      </w:r>
      <w:proofErr w:type="spellEnd"/>
      <w:r>
        <w:t xml:space="preserve"> MERIS. S2 </w:t>
      </w:r>
      <w:proofErr w:type="spellStart"/>
      <w:r>
        <w:t>est</w:t>
      </w:r>
      <w:proofErr w:type="spellEnd"/>
      <w:r>
        <w:t xml:space="preserve"> high-resolution</w:t>
      </w:r>
    </w:p>
  </w:comment>
  <w:comment w:id="272" w:author="pierre gernez" w:date="2024-10-03T12:40:00Z" w:initials="p">
    <w:p w14:paraId="66023FE5" w14:textId="42E297ED" w:rsidR="00E44F2A" w:rsidRDefault="00E44F2A">
      <w:pPr>
        <w:pStyle w:val="Commentaire"/>
      </w:pPr>
      <w:r>
        <w:rPr>
          <w:rStyle w:val="Marquedecommentaire"/>
        </w:rPr>
        <w:annotationRef/>
      </w:r>
      <w:r>
        <w:t xml:space="preserve">Medium </w:t>
      </w:r>
      <w:proofErr w:type="spellStart"/>
      <w:r>
        <w:t>c’est</w:t>
      </w:r>
      <w:proofErr w:type="spellEnd"/>
      <w:r>
        <w:t xml:space="preserve"> </w:t>
      </w:r>
      <w:proofErr w:type="spellStart"/>
      <w:r>
        <w:t>plusieurs</w:t>
      </w:r>
      <w:proofErr w:type="spellEnd"/>
      <w:r>
        <w:t xml:space="preserve"> </w:t>
      </w:r>
      <w:proofErr w:type="spellStart"/>
      <w:r>
        <w:t>centaines</w:t>
      </w:r>
      <w:proofErr w:type="spellEnd"/>
      <w:r>
        <w:t xml:space="preserve"> de m, </w:t>
      </w:r>
      <w:proofErr w:type="spellStart"/>
      <w:r>
        <w:t>comme</w:t>
      </w:r>
      <w:proofErr w:type="spellEnd"/>
      <w:r>
        <w:t xml:space="preserve"> MODIS </w:t>
      </w:r>
      <w:proofErr w:type="spellStart"/>
      <w:r>
        <w:t>ou</w:t>
      </w:r>
      <w:proofErr w:type="spellEnd"/>
      <w:r>
        <w:t xml:space="preserve"> MERIS. S2 </w:t>
      </w:r>
      <w:proofErr w:type="spellStart"/>
      <w:r>
        <w:t>est</w:t>
      </w:r>
      <w:proofErr w:type="spellEnd"/>
      <w:r>
        <w:t xml:space="preserve"> high-resolution.</w:t>
      </w:r>
    </w:p>
  </w:comment>
  <w:comment w:id="277" w:author="pierre gernez" w:date="2024-10-03T12:42:00Z" w:initials="p">
    <w:p w14:paraId="4C1EC4A5" w14:textId="4D80FB19" w:rsidR="00E44F2A" w:rsidRDefault="00E44F2A">
      <w:pPr>
        <w:pStyle w:val="Commentaire"/>
      </w:pPr>
      <w:r>
        <w:rPr>
          <w:rStyle w:val="Marquedecommentaire"/>
        </w:rPr>
        <w:annotationRef/>
      </w:r>
      <w:r>
        <w:t xml:space="preserve">Ne pas </w:t>
      </w:r>
      <w:proofErr w:type="spellStart"/>
      <w:r>
        <w:t>confondre</w:t>
      </w:r>
      <w:proofErr w:type="spellEnd"/>
      <w:r>
        <w:t xml:space="preserve"> la </w:t>
      </w:r>
      <w:proofErr w:type="spellStart"/>
      <w:r>
        <w:t>platef</w:t>
      </w:r>
      <w:r w:rsidR="004C441E">
        <w:t>orme</w:t>
      </w:r>
      <w:proofErr w:type="spellEnd"/>
      <w:r w:rsidR="004C441E">
        <w:t xml:space="preserve"> et </w:t>
      </w:r>
      <w:proofErr w:type="spellStart"/>
      <w:r w:rsidR="004C441E">
        <w:t>l’instrument</w:t>
      </w:r>
      <w:proofErr w:type="spellEnd"/>
      <w:r w:rsidR="004C441E">
        <w:t xml:space="preserve"> à </w:t>
      </w:r>
      <w:proofErr w:type="spellStart"/>
      <w:r w:rsidR="004C441E">
        <w:t>bord</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0ECD55E" w15:done="0"/>
  <w15:commentEx w15:paraId="05C45A57" w15:done="0"/>
  <w15:commentEx w15:paraId="346952E0" w15:done="0"/>
  <w15:commentEx w15:paraId="413FEFFF" w15:done="0"/>
  <w15:commentEx w15:paraId="4AA56427" w15:done="0"/>
  <w15:commentEx w15:paraId="446F278E" w15:done="0"/>
  <w15:commentEx w15:paraId="0EB59272" w15:done="0"/>
  <w15:commentEx w15:paraId="385148D9" w15:done="0"/>
  <w15:commentEx w15:paraId="5ED2248A" w15:done="0"/>
  <w15:commentEx w15:paraId="66023FE5" w15:done="0"/>
  <w15:commentEx w15:paraId="4C1EC4A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A990"/>
    <w:multiLevelType w:val="multilevel"/>
    <w:tmpl w:val="153846C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ierre gernez">
    <w15:presenceInfo w15:providerId="None" w15:userId="pierre gern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A33"/>
    <w:rsid w:val="00272230"/>
    <w:rsid w:val="00404002"/>
    <w:rsid w:val="00416DD7"/>
    <w:rsid w:val="0047133D"/>
    <w:rsid w:val="004C441E"/>
    <w:rsid w:val="004D2682"/>
    <w:rsid w:val="00583DAA"/>
    <w:rsid w:val="006129D9"/>
    <w:rsid w:val="006F4A33"/>
    <w:rsid w:val="00732BFD"/>
    <w:rsid w:val="00A71FD7"/>
    <w:rsid w:val="00B4791E"/>
    <w:rsid w:val="00E44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20D38"/>
  <w15:docId w15:val="{893185D6-071C-4EFC-BFD1-1113278F0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Corpsdetexte"/>
    <w:link w:val="Titre1C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Corpsdetexte"/>
    <w:link w:val="Titre2C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Corpsdetexte"/>
    <w:link w:val="Titre3C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Corpsdetexte"/>
    <w:link w:val="Titre4C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Corpsdetexte"/>
    <w:link w:val="Titre5C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Corpsdetexte"/>
    <w:link w:val="Titre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Corpsdetexte"/>
    <w:link w:val="Titre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Corpsdetexte"/>
    <w:link w:val="Titre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Corpsdetexte"/>
    <w:link w:val="Titre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link w:val="TitreC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10FD9"/>
    <w:rPr>
      <w:rFonts w:asciiTheme="majorHAnsi" w:eastAsiaTheme="majorEastAsia" w:hAnsiTheme="majorHAnsi" w:cstheme="majorBidi"/>
      <w:spacing w:val="-10"/>
      <w:kern w:val="28"/>
      <w:sz w:val="56"/>
      <w:szCs w:val="56"/>
    </w:rPr>
  </w:style>
  <w:style w:type="paragraph" w:styleId="Sous-titre">
    <w:name w:val="Subtitle"/>
    <w:basedOn w:val="Normal"/>
    <w:next w:val="Corpsdetexte"/>
    <w:link w:val="Sous-titreC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A10FD9"/>
    <w:rPr>
      <w:rFonts w:eastAsiaTheme="majorEastAsia" w:cstheme="majorBidi"/>
      <w:color w:val="595959" w:themeColor="text1" w:themeTint="A6"/>
      <w:spacing w:val="15"/>
      <w:sz w:val="28"/>
      <w:szCs w:val="28"/>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Corpsdetexte"/>
    <w:qFormat/>
    <w:pPr>
      <w:keepNext/>
      <w:keepLines/>
      <w:spacing w:before="100" w:after="300"/>
    </w:pPr>
    <w:rPr>
      <w:sz w:val="20"/>
      <w:szCs w:val="20"/>
    </w:rPr>
  </w:style>
  <w:style w:type="paragraph" w:styleId="Bibliographie">
    <w:name w:val="Bibliography"/>
    <w:basedOn w:val="Normal"/>
    <w:qFormat/>
  </w:style>
  <w:style w:type="character" w:customStyle="1" w:styleId="Titre1Car">
    <w:name w:val="Titre 1 Car"/>
    <w:basedOn w:val="Policepardfaut"/>
    <w:link w:val="Titre1"/>
    <w:uiPriority w:val="9"/>
    <w:rsid w:val="00A10FD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A10FD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A10FD9"/>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A10FD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A10FD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A10FD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A10FD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A10FD9"/>
    <w:rPr>
      <w:rFonts w:eastAsiaTheme="majorEastAsia" w:cstheme="majorBidi"/>
      <w:color w:val="272727" w:themeColor="text1" w:themeTint="D8"/>
    </w:rPr>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FootnoteBlockText">
    <w:name w:val="Footnote Block Text"/>
    <w:basedOn w:val="Notedebasdepage"/>
    <w:next w:val="Notedebasdepag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156082" w:themeColor="accent1"/>
    </w:rPr>
  </w:style>
  <w:style w:type="paragraph" w:styleId="En-ttedetabledesmatires">
    <w:name w:val="TOC Heading"/>
    <w:basedOn w:val="Titre1"/>
    <w:next w:val="Corpsdetexte"/>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Marquedecommentaire">
    <w:name w:val="annotation reference"/>
    <w:basedOn w:val="Policepardfaut"/>
    <w:semiHidden/>
    <w:unhideWhenUsed/>
    <w:rsid w:val="00416DD7"/>
    <w:rPr>
      <w:sz w:val="16"/>
      <w:szCs w:val="16"/>
    </w:rPr>
  </w:style>
  <w:style w:type="paragraph" w:styleId="Commentaire">
    <w:name w:val="annotation text"/>
    <w:basedOn w:val="Normal"/>
    <w:link w:val="CommentaireCar"/>
    <w:semiHidden/>
    <w:unhideWhenUsed/>
    <w:rsid w:val="00416DD7"/>
    <w:rPr>
      <w:sz w:val="20"/>
      <w:szCs w:val="20"/>
    </w:rPr>
  </w:style>
  <w:style w:type="character" w:customStyle="1" w:styleId="CommentaireCar">
    <w:name w:val="Commentaire Car"/>
    <w:basedOn w:val="Policepardfaut"/>
    <w:link w:val="Commentaire"/>
    <w:semiHidden/>
    <w:rsid w:val="00416DD7"/>
    <w:rPr>
      <w:sz w:val="20"/>
      <w:szCs w:val="20"/>
    </w:rPr>
  </w:style>
  <w:style w:type="paragraph" w:styleId="Objetducommentaire">
    <w:name w:val="annotation subject"/>
    <w:basedOn w:val="Commentaire"/>
    <w:next w:val="Commentaire"/>
    <w:link w:val="ObjetducommentaireCar"/>
    <w:semiHidden/>
    <w:unhideWhenUsed/>
    <w:rsid w:val="00416DD7"/>
    <w:rPr>
      <w:b/>
      <w:bCs/>
    </w:rPr>
  </w:style>
  <w:style w:type="character" w:customStyle="1" w:styleId="ObjetducommentaireCar">
    <w:name w:val="Objet du commentaire Car"/>
    <w:basedOn w:val="CommentaireCar"/>
    <w:link w:val="Objetducommentaire"/>
    <w:semiHidden/>
    <w:rsid w:val="00416DD7"/>
    <w:rPr>
      <w:b/>
      <w:bCs/>
      <w:sz w:val="20"/>
      <w:szCs w:val="20"/>
    </w:rPr>
  </w:style>
  <w:style w:type="paragraph" w:styleId="Textedebulles">
    <w:name w:val="Balloon Text"/>
    <w:basedOn w:val="Normal"/>
    <w:link w:val="TextedebullesCar"/>
    <w:semiHidden/>
    <w:unhideWhenUsed/>
    <w:rsid w:val="00416DD7"/>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416DD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16/j.ecolind.2020.107018" TargetMode="External"/><Relationship Id="rId39" Type="http://schemas.openxmlformats.org/officeDocument/2006/relationships/hyperlink" Target="https://doi.org/10.1016/j.rse.2020.112020" TargetMode="External"/><Relationship Id="rId21" Type="http://schemas.openxmlformats.org/officeDocument/2006/relationships/image" Target="media/image15.png"/><Relationship Id="rId34" Type="http://schemas.openxmlformats.org/officeDocument/2006/relationships/hyperlink" Target="https://doi.org/10.2307/2657019"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3390/rs14020346" TargetMode="External"/><Relationship Id="rId41"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5.png"/><Relationship Id="rId24" Type="http://schemas.openxmlformats.org/officeDocument/2006/relationships/hyperlink" Target="https://doi.org/10.3390/RS14020307" TargetMode="External"/><Relationship Id="rId32" Type="http://schemas.openxmlformats.org/officeDocument/2006/relationships/hyperlink" Target="https://doi.org/10.1016/j.ecoser.2022.101414" TargetMode="External"/><Relationship Id="rId37" Type="http://schemas.openxmlformats.org/officeDocument/2006/relationships/hyperlink" Target="https://doi.org/10.1016/j.ecolind.2021.108033" TargetMode="External"/><Relationship Id="rId40"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hyperlink" Target="https://www.agisoft.com/" TargetMode="External"/><Relationship Id="rId28" Type="http://schemas.openxmlformats.org/officeDocument/2006/relationships/hyperlink" Target="https://doi.org/10.15468/n4ak6x" TargetMode="External"/><Relationship Id="rId36" Type="http://schemas.openxmlformats.org/officeDocument/2006/relationships/hyperlink" Target="https://doi.org/10.1016/j.ress.2015.05.018"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3389/fmars.2022.100401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016/j.rse.2023.113554" TargetMode="External"/><Relationship Id="rId30" Type="http://schemas.openxmlformats.org/officeDocument/2006/relationships/hyperlink" Target="https://doi.org/10.1111/GCB.14108" TargetMode="External"/><Relationship Id="rId35" Type="http://schemas.openxmlformats.org/officeDocument/2006/relationships/hyperlink" Target="https://doi.org/10.1016/j.marpolbul.2017.06.075"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139/cjfas-2016-0137" TargetMode="External"/><Relationship Id="rId33" Type="http://schemas.openxmlformats.org/officeDocument/2006/relationships/hyperlink" Target="https://doi.org/10.3390/rs13081408" TargetMode="External"/><Relationship Id="rId38" Type="http://schemas.openxmlformats.org/officeDocument/2006/relationships/hyperlink" Target="https://doi.org/10.1002/rse2.3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305</TotalTime>
  <Pages>32</Pages>
  <Words>11110</Words>
  <Characters>61105</Characters>
  <Application>Microsoft Office Word</Application>
  <DocSecurity>0</DocSecurity>
  <Lines>509</Lines>
  <Paragraphs>144</Paragraphs>
  <ScaleCrop>false</ScaleCrop>
  <HeadingPairs>
    <vt:vector size="2" baseType="variant">
      <vt:variant>
        <vt:lpstr>Titre</vt:lpstr>
      </vt:variant>
      <vt:variant>
        <vt:i4>1</vt:i4>
      </vt:variant>
    </vt:vector>
  </HeadingPairs>
  <TitlesOfParts>
    <vt:vector size="1" baseType="lpstr">
      <vt:lpstr>Draft – Discriminating Seagrasses From Green Macroalgae in European Intertidal areas using high resolution multispectral drone imagery – Draft</vt:lpstr>
    </vt:vector>
  </TitlesOfParts>
  <Company/>
  <LinksUpToDate>false</LinksUpToDate>
  <CharactersWithSpaces>72071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Oiry;Bede Ffinian Rowe Davies;Ana I. Sousa;Philippe Rosa;Maria Laura Zoffoli;Guillaume Brunier;Pierre Gernez;Laurent Barillé</dc:creator>
  <cp:keywords>Drone, Remote Sensing, Seagrass, Coastal Ecosystems, Neural Network</cp:keywords>
  <cp:lastModifiedBy>pierre gernez</cp:lastModifiedBy>
  <cp:revision>5</cp:revision>
  <dcterms:created xsi:type="dcterms:W3CDTF">2024-10-03T05:47:00Z</dcterms:created>
  <dcterms:modified xsi:type="dcterms:W3CDTF">2024-10-03T10:52:00Z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